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theme/theme1.xml" ContentType="application/vnd.openxmlformats-officedocument.theme+xml"/>
  <Override PartName="/word/settings.xml" ContentType="application/vnd.openxmlformats-officedocument.wordprocessingml.setting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commentsIds.xml" ContentType="application/vnd.openxmlformats-officedocument.wordprocessingml.commentsId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commentsExtended.xml" ContentType="application/vnd.openxmlformats-officedocument.wordprocessingml.commentsExtended+xml"/>
  <Override PartName="/word/webSettings.xml" ContentType="application/vnd.openxmlformats-officedocument.wordprocessingml.web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27FF0A" w14:textId="4C01D43F" w:rsidR="00D7629A" w:rsidRPr="003F624B" w:rsidRDefault="00CC5CE5" w:rsidP="00D7629A">
      <w:pPr>
        <w:pStyle w:val="Heading1"/>
      </w:pPr>
      <w:r w:rsidRPr="003F624B">
        <w:t xml:space="preserve">Air </w:t>
      </w:r>
      <w:r w:rsidR="003F624B">
        <w:t>q</w:t>
      </w:r>
      <w:r w:rsidRPr="003F624B">
        <w:t xml:space="preserve">uality </w:t>
      </w:r>
      <w:r w:rsidR="003F624B">
        <w:t>s</w:t>
      </w:r>
      <w:r w:rsidRPr="003F624B">
        <w:t>ensor</w:t>
      </w:r>
    </w:p>
    <w:p w14:paraId="301DCE97" w14:textId="31C8D25F" w:rsidR="00727060" w:rsidRPr="00182DFC" w:rsidRDefault="00727060" w:rsidP="009C172D">
      <w:pPr>
        <w:rPr>
          <w:rFonts w:ascii="Lato" w:hAnsi="Lato"/>
        </w:rPr>
      </w:pPr>
    </w:p>
    <w:p w14:paraId="614148C7" w14:textId="731753EA" w:rsidR="001D684B" w:rsidRDefault="001D684B" w:rsidP="001D684B">
      <w:pPr>
        <w:pStyle w:val="Heading1"/>
      </w:pPr>
      <w:r>
        <w:t xml:space="preserve">Setting the </w:t>
      </w:r>
      <w:r w:rsidR="003F624B">
        <w:t>s</w:t>
      </w:r>
      <w:r>
        <w:t>cene</w:t>
      </w:r>
    </w:p>
    <w:p w14:paraId="6AC012E2" w14:textId="65A1683A" w:rsidR="001D684B" w:rsidRDefault="001D684B" w:rsidP="00B405ED">
      <w:pPr>
        <w:tabs>
          <w:tab w:val="left" w:pos="1335"/>
        </w:tabs>
        <w:rPr>
          <w:rFonts w:ascii="Lato" w:hAnsi="Lato"/>
        </w:rPr>
      </w:pPr>
    </w:p>
    <w:p w14:paraId="7C286A22" w14:textId="26484C2A" w:rsidR="001D684B" w:rsidRDefault="001D684B" w:rsidP="00B405ED">
      <w:pPr>
        <w:tabs>
          <w:tab w:val="left" w:pos="1335"/>
        </w:tabs>
        <w:rPr>
          <w:rFonts w:ascii="Lato" w:hAnsi="Lato"/>
        </w:rPr>
      </w:pPr>
      <w:r>
        <w:rPr>
          <w:rFonts w:ascii="Lato" w:hAnsi="Lato"/>
        </w:rPr>
        <w:t xml:space="preserve">In this </w:t>
      </w:r>
      <w:r w:rsidR="004108B7">
        <w:rPr>
          <w:rFonts w:ascii="Lato" w:hAnsi="Lato"/>
        </w:rPr>
        <w:t>tutorial</w:t>
      </w:r>
      <w:r>
        <w:rPr>
          <w:rFonts w:ascii="Lato" w:hAnsi="Lato"/>
        </w:rPr>
        <w:t xml:space="preserve"> you are going to build a device to measure air quality. You will use the </w:t>
      </w:r>
      <w:del w:id="0" w:author="Oli.Howson" w:date="2025-01-02T17:15:00Z" w16du:dateUtc="2025-01-02T17:15:00Z">
        <w:r w:rsidDel="00C341E5">
          <w:rPr>
            <w:rFonts w:ascii="Lato" w:hAnsi="Lato"/>
          </w:rPr>
          <w:delText>MKR 1000 board</w:delText>
        </w:r>
      </w:del>
      <w:ins w:id="1" w:author="Oli.Howson" w:date="2025-01-02T17:15:00Z" w16du:dateUtc="2025-01-02T17:15:00Z">
        <w:r w:rsidR="00C341E5">
          <w:rPr>
            <w:rFonts w:ascii="Lato" w:hAnsi="Lato"/>
          </w:rPr>
          <w:t>Arduino</w:t>
        </w:r>
      </w:ins>
      <w:r>
        <w:rPr>
          <w:rFonts w:ascii="Lato" w:hAnsi="Lato"/>
        </w:rPr>
        <w:t xml:space="preserve">, </w:t>
      </w:r>
      <w:del w:id="2" w:author="Oli.Howson" w:date="2025-01-02T17:15:00Z" w16du:dateUtc="2025-01-02T17:15:00Z">
        <w:r w:rsidDel="00C341E5">
          <w:rPr>
            <w:rFonts w:ascii="Lato" w:hAnsi="Lato"/>
          </w:rPr>
          <w:delText>MKR connector carrier</w:delText>
        </w:r>
      </w:del>
      <w:ins w:id="3" w:author="Oli.Howson" w:date="2025-01-02T17:15:00Z" w16du:dateUtc="2025-01-02T17:15:00Z">
        <w:r w:rsidR="00C341E5">
          <w:rPr>
            <w:rFonts w:ascii="Lato" w:hAnsi="Lato"/>
          </w:rPr>
          <w:t>breadboard</w:t>
        </w:r>
      </w:ins>
      <w:r>
        <w:rPr>
          <w:rFonts w:ascii="Lato" w:hAnsi="Lato"/>
        </w:rPr>
        <w:t xml:space="preserve"> and </w:t>
      </w:r>
      <w:del w:id="4" w:author="Oli.Howson" w:date="2025-01-02T17:15:00Z" w16du:dateUtc="2025-01-02T17:15:00Z">
        <w:r w:rsidDel="00C341E5">
          <w:rPr>
            <w:rFonts w:ascii="Lato" w:hAnsi="Lato"/>
          </w:rPr>
          <w:delText xml:space="preserve">Grove </w:delText>
        </w:r>
      </w:del>
      <w:ins w:id="5" w:author="Oli.Howson" w:date="2025-01-02T17:15:00Z" w16du:dateUtc="2025-01-02T17:15:00Z">
        <w:r w:rsidR="00C341E5">
          <w:rPr>
            <w:rFonts w:ascii="Lato" w:hAnsi="Lato"/>
          </w:rPr>
          <w:t>MQ-135 a</w:t>
        </w:r>
      </w:ins>
      <w:del w:id="6" w:author="Oli.Howson" w:date="2025-01-02T17:15:00Z" w16du:dateUtc="2025-01-02T17:15:00Z">
        <w:r w:rsidDel="00C341E5">
          <w:rPr>
            <w:rFonts w:ascii="Lato" w:hAnsi="Lato"/>
          </w:rPr>
          <w:delText>A</w:delText>
        </w:r>
      </w:del>
      <w:r>
        <w:rPr>
          <w:rFonts w:ascii="Lato" w:hAnsi="Lato"/>
        </w:rPr>
        <w:t xml:space="preserve">ir </w:t>
      </w:r>
      <w:ins w:id="7" w:author="Oli.Howson" w:date="2025-01-02T17:15:00Z" w16du:dateUtc="2025-01-02T17:15:00Z">
        <w:r w:rsidR="00C341E5">
          <w:rPr>
            <w:rFonts w:ascii="Lato" w:hAnsi="Lato"/>
          </w:rPr>
          <w:t>q</w:t>
        </w:r>
      </w:ins>
      <w:del w:id="8" w:author="Oli.Howson" w:date="2025-01-02T17:15:00Z" w16du:dateUtc="2025-01-02T17:15:00Z">
        <w:r w:rsidDel="00C341E5">
          <w:rPr>
            <w:rFonts w:ascii="Lato" w:hAnsi="Lato"/>
          </w:rPr>
          <w:delText>Q</w:delText>
        </w:r>
      </w:del>
      <w:r>
        <w:rPr>
          <w:rFonts w:ascii="Lato" w:hAnsi="Lato"/>
        </w:rPr>
        <w:t xml:space="preserve">uality sensor. </w:t>
      </w:r>
      <w:del w:id="9" w:author="Oli.Howson" w:date="2025-01-02T17:15:00Z" w16du:dateUtc="2025-01-02T17:15:00Z">
        <w:r w:rsidDel="00C341E5">
          <w:rPr>
            <w:rFonts w:ascii="Lato" w:hAnsi="Lato"/>
          </w:rPr>
          <w:delText>The connector carrier can be used to connect any of the Grove sensors.</w:delText>
        </w:r>
      </w:del>
    </w:p>
    <w:p w14:paraId="2E5B0F58" w14:textId="76686A5F" w:rsidR="001D684B" w:rsidRDefault="001D684B" w:rsidP="00B405ED">
      <w:pPr>
        <w:tabs>
          <w:tab w:val="left" w:pos="1335"/>
        </w:tabs>
        <w:rPr>
          <w:rFonts w:ascii="Lato" w:hAnsi="Lato"/>
        </w:rPr>
      </w:pPr>
    </w:p>
    <w:p w14:paraId="1EC5C2B0" w14:textId="1DDF6170" w:rsidR="001D684B" w:rsidRDefault="001D684B" w:rsidP="001D684B">
      <w:pPr>
        <w:pStyle w:val="Heading1"/>
      </w:pPr>
      <w:r>
        <w:t xml:space="preserve">Success </w:t>
      </w:r>
      <w:r w:rsidR="003F624B">
        <w:t>c</w:t>
      </w:r>
      <w:r>
        <w:t>riteria</w:t>
      </w:r>
    </w:p>
    <w:p w14:paraId="75BD16E8" w14:textId="77777777" w:rsidR="001D684B" w:rsidRDefault="001D684B" w:rsidP="00B405ED">
      <w:pPr>
        <w:tabs>
          <w:tab w:val="left" w:pos="1335"/>
        </w:tabs>
        <w:rPr>
          <w:rFonts w:ascii="Lato" w:hAnsi="Lato"/>
        </w:rPr>
      </w:pPr>
    </w:p>
    <w:p w14:paraId="19E83BA6" w14:textId="77777777" w:rsidR="001D684B" w:rsidRDefault="001D684B" w:rsidP="001D684B">
      <w:pPr>
        <w:pStyle w:val="ListParagraph"/>
        <w:numPr>
          <w:ilvl w:val="0"/>
          <w:numId w:val="9"/>
        </w:numPr>
        <w:rPr>
          <w:rFonts w:ascii="Lato" w:hAnsi="Lato"/>
        </w:rPr>
      </w:pPr>
      <w:r>
        <w:rPr>
          <w:rFonts w:ascii="Lato" w:hAnsi="Lato"/>
        </w:rPr>
        <w:t xml:space="preserve">Understand what a </w:t>
      </w:r>
      <w:r w:rsidRPr="000D67D0">
        <w:rPr>
          <w:rFonts w:ascii="Lato" w:hAnsi="Lato"/>
          <w:b/>
          <w:bCs/>
          <w:i/>
          <w:iCs/>
        </w:rPr>
        <w:t>forever</w:t>
      </w:r>
      <w:r>
        <w:rPr>
          <w:rFonts w:ascii="Lato" w:hAnsi="Lato"/>
        </w:rPr>
        <w:t xml:space="preserve"> loop does</w:t>
      </w:r>
    </w:p>
    <w:p w14:paraId="7D451642" w14:textId="77777777" w:rsidR="001D684B" w:rsidRDefault="001D684B" w:rsidP="001D684B">
      <w:pPr>
        <w:pStyle w:val="ListParagraph"/>
        <w:numPr>
          <w:ilvl w:val="0"/>
          <w:numId w:val="9"/>
        </w:numPr>
        <w:rPr>
          <w:rFonts w:ascii="Lato" w:hAnsi="Lato"/>
        </w:rPr>
      </w:pPr>
      <w:r>
        <w:rPr>
          <w:rFonts w:ascii="Lato" w:hAnsi="Lato"/>
        </w:rPr>
        <w:t>Understand what the air quality sensor measures</w:t>
      </w:r>
    </w:p>
    <w:p w14:paraId="5E73E2B4" w14:textId="7EBDCEB5" w:rsidR="001D684B" w:rsidRPr="0080041F" w:rsidRDefault="001D684B" w:rsidP="001D684B">
      <w:pPr>
        <w:pStyle w:val="ListParagraph"/>
        <w:numPr>
          <w:ilvl w:val="0"/>
          <w:numId w:val="9"/>
        </w:numPr>
        <w:rPr>
          <w:rFonts w:ascii="Lato" w:hAnsi="Lato"/>
        </w:rPr>
      </w:pPr>
      <w:r>
        <w:rPr>
          <w:rFonts w:ascii="Lato" w:hAnsi="Lato"/>
        </w:rPr>
        <w:t>U</w:t>
      </w:r>
      <w:r w:rsidRPr="0080041F">
        <w:rPr>
          <w:rFonts w:ascii="Lato" w:hAnsi="Lato"/>
        </w:rPr>
        <w:t xml:space="preserve">nderstand that if code is only to be executed if a condition is true then an </w:t>
      </w:r>
      <w:r w:rsidR="005302F6">
        <w:rPr>
          <w:rFonts w:ascii="Lato" w:hAnsi="Lato"/>
        </w:rPr>
        <w:t>‘</w:t>
      </w:r>
      <w:r w:rsidRPr="0080041F">
        <w:rPr>
          <w:rFonts w:ascii="Lato" w:hAnsi="Lato"/>
        </w:rPr>
        <w:t>if then else</w:t>
      </w:r>
      <w:r w:rsidR="005302F6">
        <w:rPr>
          <w:rFonts w:ascii="Lato" w:hAnsi="Lato"/>
        </w:rPr>
        <w:t>’</w:t>
      </w:r>
      <w:r w:rsidRPr="0080041F">
        <w:rPr>
          <w:rFonts w:ascii="Lato" w:hAnsi="Lato"/>
        </w:rPr>
        <w:t xml:space="preserve"> statement can be used</w:t>
      </w:r>
    </w:p>
    <w:p w14:paraId="198EBF78" w14:textId="0B0B65A1" w:rsidR="001D684B" w:rsidRDefault="001D684B" w:rsidP="001D684B">
      <w:pPr>
        <w:pStyle w:val="ListParagraph"/>
        <w:numPr>
          <w:ilvl w:val="0"/>
          <w:numId w:val="9"/>
        </w:numPr>
        <w:rPr>
          <w:rFonts w:ascii="Lato" w:hAnsi="Lato"/>
        </w:rPr>
      </w:pPr>
      <w:r>
        <w:rPr>
          <w:rFonts w:ascii="Lato" w:hAnsi="Lato"/>
        </w:rPr>
        <w:t>Be able to report readings from a sensor to the Arduino IoT cloud</w:t>
      </w:r>
    </w:p>
    <w:p w14:paraId="1A8B6418" w14:textId="72C26CBA" w:rsidR="001D684B" w:rsidRDefault="001D684B" w:rsidP="001D684B">
      <w:pPr>
        <w:rPr>
          <w:rFonts w:ascii="Lato" w:hAnsi="Lato"/>
        </w:rPr>
      </w:pPr>
    </w:p>
    <w:p w14:paraId="27D21495" w14:textId="62AA43CE" w:rsidR="001D684B" w:rsidRDefault="001D684B" w:rsidP="001D684B">
      <w:pPr>
        <w:pStyle w:val="Heading1"/>
      </w:pPr>
      <w:r>
        <w:t>Instructions</w:t>
      </w:r>
    </w:p>
    <w:p w14:paraId="38F82003" w14:textId="77777777" w:rsidR="001D684B" w:rsidRPr="001D684B" w:rsidRDefault="001D684B" w:rsidP="001D684B">
      <w:pPr>
        <w:rPr>
          <w:rFonts w:ascii="Lato" w:hAnsi="Lato"/>
        </w:rPr>
      </w:pPr>
    </w:p>
    <w:p w14:paraId="7DB7320F" w14:textId="2091EF1C" w:rsidR="00904A91" w:rsidRDefault="00904A91" w:rsidP="00B405ED">
      <w:pPr>
        <w:tabs>
          <w:tab w:val="left" w:pos="1335"/>
        </w:tabs>
        <w:rPr>
          <w:rFonts w:ascii="Lato" w:hAnsi="Lato"/>
        </w:rPr>
      </w:pPr>
      <w:r>
        <w:rPr>
          <w:rFonts w:ascii="Lato" w:hAnsi="Lato"/>
        </w:rPr>
        <w:t xml:space="preserve">The first step is to assemble your device. </w:t>
      </w:r>
    </w:p>
    <w:p w14:paraId="0CEB6D8F" w14:textId="12F5FB6B" w:rsidR="00033E36" w:rsidRDefault="00033E36" w:rsidP="00B405ED">
      <w:pPr>
        <w:tabs>
          <w:tab w:val="left" w:pos="1335"/>
        </w:tabs>
        <w:rPr>
          <w:rFonts w:ascii="Lato" w:hAnsi="Lato"/>
        </w:rPr>
      </w:pPr>
      <w:r>
        <w:rPr>
          <w:rFonts w:ascii="Lato" w:hAnsi="Lato"/>
        </w:rPr>
        <w:t xml:space="preserve">Plug the </w:t>
      </w:r>
      <w:del w:id="10" w:author="Oli.Howson" w:date="2025-01-02T17:15:00Z" w16du:dateUtc="2025-01-02T17:15:00Z">
        <w:r w:rsidDel="00C341E5">
          <w:rPr>
            <w:rFonts w:ascii="Lato" w:hAnsi="Lato"/>
          </w:rPr>
          <w:delText>MKR</w:delText>
        </w:r>
        <w:r w:rsidR="005302F6" w:rsidDel="00C341E5">
          <w:rPr>
            <w:rFonts w:ascii="Lato" w:hAnsi="Lato"/>
          </w:rPr>
          <w:delText xml:space="preserve"> </w:delText>
        </w:r>
        <w:r w:rsidDel="00C341E5">
          <w:rPr>
            <w:rFonts w:ascii="Lato" w:hAnsi="Lato"/>
          </w:rPr>
          <w:delText>1000 into the MKR Connector Carrier</w:delText>
        </w:r>
      </w:del>
      <w:ins w:id="11" w:author="Oli.Howson" w:date="2025-01-02T17:15:00Z" w16du:dateUtc="2025-01-02T17:15:00Z">
        <w:r w:rsidR="00C341E5">
          <w:rPr>
            <w:rFonts w:ascii="Lato" w:hAnsi="Lato"/>
          </w:rPr>
          <w:t>Arduino into the breadboard</w:t>
        </w:r>
      </w:ins>
      <w:r>
        <w:rPr>
          <w:rFonts w:ascii="Lato" w:hAnsi="Lato"/>
        </w:rPr>
        <w:t xml:space="preserve">. Be careful to ensure that you line up the pins correctly and don’t cause any of the pins to bend. </w:t>
      </w:r>
      <w:del w:id="12" w:author="Oli.Howson" w:date="2025-01-02T17:15:00Z" w16du:dateUtc="2025-01-02T17:15:00Z">
        <w:r w:rsidDel="00C341E5">
          <w:rPr>
            <w:rFonts w:ascii="Lato" w:hAnsi="Lato"/>
          </w:rPr>
          <w:delText xml:space="preserve">You need to ensure that all of the pins on the MKR 1000 tie up with the equivalent labels on the connector carrier. </w:delText>
        </w:r>
      </w:del>
    </w:p>
    <w:p w14:paraId="04691BD3" w14:textId="5ACCDAE5" w:rsidR="00033E36" w:rsidDel="00C341E5" w:rsidRDefault="005302F6" w:rsidP="00B405ED">
      <w:pPr>
        <w:tabs>
          <w:tab w:val="left" w:pos="1335"/>
        </w:tabs>
        <w:rPr>
          <w:del w:id="13" w:author="Oli.Howson" w:date="2025-01-02T17:16:00Z" w16du:dateUtc="2025-01-02T17:16:00Z"/>
          <w:rFonts w:ascii="Lato" w:hAnsi="Lato"/>
        </w:rPr>
      </w:pPr>
      <w:r>
        <w:rPr>
          <w:rFonts w:ascii="Lato" w:hAnsi="Lato"/>
        </w:rPr>
        <w:t>T</w:t>
      </w:r>
      <w:r w:rsidR="00033E36">
        <w:rPr>
          <w:rFonts w:ascii="Lato" w:hAnsi="Lato"/>
        </w:rPr>
        <w:t>hen</w:t>
      </w:r>
      <w:r>
        <w:rPr>
          <w:rFonts w:ascii="Lato" w:hAnsi="Lato"/>
        </w:rPr>
        <w:t>,</w:t>
      </w:r>
      <w:r w:rsidR="00033E36">
        <w:rPr>
          <w:rFonts w:ascii="Lato" w:hAnsi="Lato"/>
        </w:rPr>
        <w:t xml:space="preserve"> plug in the </w:t>
      </w:r>
      <w:del w:id="14" w:author="Oli.Howson" w:date="2025-01-02T17:15:00Z" w16du:dateUtc="2025-01-02T17:15:00Z">
        <w:r w:rsidR="00033E36" w:rsidDel="00C341E5">
          <w:rPr>
            <w:rFonts w:ascii="Lato" w:hAnsi="Lato"/>
          </w:rPr>
          <w:delText>Grove A</w:delText>
        </w:r>
      </w:del>
      <w:ins w:id="15" w:author="Oli.Howson" w:date="2025-01-02T17:15:00Z" w16du:dateUtc="2025-01-02T17:15:00Z">
        <w:r w:rsidR="00C341E5">
          <w:rPr>
            <w:rFonts w:ascii="Lato" w:hAnsi="Lato"/>
          </w:rPr>
          <w:t>a</w:t>
        </w:r>
      </w:ins>
      <w:r w:rsidR="00033E36">
        <w:rPr>
          <w:rFonts w:ascii="Lato" w:hAnsi="Lato"/>
        </w:rPr>
        <w:t xml:space="preserve">ir </w:t>
      </w:r>
      <w:ins w:id="16" w:author="Oli.Howson" w:date="2025-01-02T17:16:00Z" w16du:dateUtc="2025-01-02T17:16:00Z">
        <w:r w:rsidR="00C341E5">
          <w:rPr>
            <w:rFonts w:ascii="Lato" w:hAnsi="Lato"/>
          </w:rPr>
          <w:t>q</w:t>
        </w:r>
      </w:ins>
      <w:del w:id="17" w:author="Oli.Howson" w:date="2025-01-02T17:16:00Z" w16du:dateUtc="2025-01-02T17:16:00Z">
        <w:r w:rsidR="00033E36" w:rsidDel="00C341E5">
          <w:rPr>
            <w:rFonts w:ascii="Lato" w:hAnsi="Lato"/>
          </w:rPr>
          <w:delText>Q</w:delText>
        </w:r>
      </w:del>
      <w:r w:rsidR="00033E36">
        <w:rPr>
          <w:rFonts w:ascii="Lato" w:hAnsi="Lato"/>
        </w:rPr>
        <w:t xml:space="preserve">uality sensor into </w:t>
      </w:r>
      <w:ins w:id="18" w:author="Oli.Howson" w:date="2025-01-02T17:16:00Z" w16du:dateUtc="2025-01-02T17:16:00Z">
        <w:r w:rsidR="00C341E5">
          <w:rPr>
            <w:rFonts w:ascii="Lato" w:hAnsi="Lato"/>
          </w:rPr>
          <w:t xml:space="preserve">the breadboard and connect port A0 on the Arduino to </w:t>
        </w:r>
      </w:ins>
      <w:r w:rsidR="00033E36">
        <w:rPr>
          <w:rFonts w:ascii="Lato" w:hAnsi="Lato"/>
        </w:rPr>
        <w:t xml:space="preserve">port A0 on the </w:t>
      </w:r>
      <w:del w:id="19" w:author="Oli.Howson" w:date="2025-01-02T17:16:00Z" w16du:dateUtc="2025-01-02T17:16:00Z">
        <w:r w:rsidR="00033E36" w:rsidDel="00C341E5">
          <w:rPr>
            <w:rFonts w:ascii="Lato" w:hAnsi="Lato"/>
          </w:rPr>
          <w:delText>connector carrier</w:delText>
        </w:r>
      </w:del>
      <w:ins w:id="20" w:author="Oli.Howson" w:date="2025-01-02T17:16:00Z" w16du:dateUtc="2025-01-02T17:16:00Z">
        <w:r w:rsidR="00C341E5">
          <w:rPr>
            <w:rFonts w:ascii="Lato" w:hAnsi="Lato"/>
          </w:rPr>
          <w:t xml:space="preserve">sensor. VCC should go to 5V and ground should go to </w:t>
        </w:r>
        <w:proofErr w:type="gramStart"/>
        <w:r w:rsidR="00C341E5">
          <w:rPr>
            <w:rFonts w:ascii="Lato" w:hAnsi="Lato"/>
          </w:rPr>
          <w:t>ground.</w:t>
        </w:r>
      </w:ins>
      <w:r w:rsidR="00033E36">
        <w:rPr>
          <w:rFonts w:ascii="Lato" w:hAnsi="Lato"/>
        </w:rPr>
        <w:t>.</w:t>
      </w:r>
      <w:proofErr w:type="gramEnd"/>
    </w:p>
    <w:p w14:paraId="2D1A8868" w14:textId="01CD8D72" w:rsidR="00D41721" w:rsidDel="00C341E5" w:rsidRDefault="00D41721" w:rsidP="00B405ED">
      <w:pPr>
        <w:tabs>
          <w:tab w:val="left" w:pos="1335"/>
        </w:tabs>
        <w:rPr>
          <w:del w:id="21" w:author="Oli.Howson" w:date="2025-01-02T17:16:00Z" w16du:dateUtc="2025-01-02T17:16:00Z"/>
          <w:rFonts w:ascii="Lato" w:hAnsi="Lato"/>
        </w:rPr>
      </w:pPr>
      <w:del w:id="22" w:author="Oli.Howson" w:date="2025-01-02T17:16:00Z" w16du:dateUtc="2025-01-02T17:16:00Z">
        <w:r w:rsidDel="00C341E5">
          <w:rPr>
            <w:rFonts w:ascii="Lato" w:hAnsi="Lato"/>
          </w:rPr>
          <w:delText xml:space="preserve">The Grove Air Quality sensor is an example of a shield. A shield is a modular circuit board </w:delText>
        </w:r>
        <w:r w:rsidR="005302F6" w:rsidDel="00C341E5">
          <w:rPr>
            <w:rFonts w:ascii="Lato" w:hAnsi="Lato"/>
          </w:rPr>
          <w:delText>that</w:delText>
        </w:r>
        <w:r w:rsidDel="00C341E5">
          <w:rPr>
            <w:rFonts w:ascii="Lato" w:hAnsi="Lato"/>
          </w:rPr>
          <w:delText xml:space="preserve"> you can add to an Arduino to give it additional functionality.</w:delText>
        </w:r>
      </w:del>
    </w:p>
    <w:p w14:paraId="2F34C0DF" w14:textId="15D7FE2F" w:rsidR="001D684B" w:rsidRDefault="001D684B" w:rsidP="00B405ED">
      <w:pPr>
        <w:tabs>
          <w:tab w:val="left" w:pos="1335"/>
        </w:tabs>
        <w:rPr>
          <w:rFonts w:ascii="Lato" w:hAnsi="Lato"/>
        </w:rPr>
      </w:pPr>
    </w:p>
    <w:p w14:paraId="1A3F1C61" w14:textId="30D1E6D1" w:rsidR="001D684B" w:rsidDel="00C341E5" w:rsidRDefault="001D684B" w:rsidP="001D684B">
      <w:pPr>
        <w:pStyle w:val="Heading1"/>
        <w:rPr>
          <w:del w:id="23" w:author="Oli.Howson" w:date="2025-01-02T17:16:00Z" w16du:dateUtc="2025-01-02T17:16:00Z"/>
        </w:rPr>
      </w:pPr>
      <w:del w:id="24" w:author="Oli.Howson" w:date="2025-01-02T17:16:00Z" w16du:dateUtc="2025-01-02T17:16:00Z">
        <w:r w:rsidDel="00C341E5">
          <w:delText>Pro</w:delText>
        </w:r>
        <w:r w:rsidR="005302F6" w:rsidDel="00C341E5">
          <w:delText>-t</w:delText>
        </w:r>
        <w:r w:rsidDel="00C341E5">
          <w:delText>ip</w:delText>
        </w:r>
      </w:del>
    </w:p>
    <w:p w14:paraId="481080FB" w14:textId="7F909C50" w:rsidR="001D684B" w:rsidDel="00C341E5" w:rsidRDefault="001D684B" w:rsidP="00B405ED">
      <w:pPr>
        <w:tabs>
          <w:tab w:val="left" w:pos="1335"/>
        </w:tabs>
        <w:rPr>
          <w:del w:id="25" w:author="Oli.Howson" w:date="2025-01-02T17:16:00Z" w16du:dateUtc="2025-01-02T17:16:00Z"/>
          <w:rFonts w:ascii="Lato" w:hAnsi="Lato"/>
        </w:rPr>
      </w:pPr>
    </w:p>
    <w:p w14:paraId="407290F8" w14:textId="7ABF8CCE" w:rsidR="001D684B" w:rsidDel="00C341E5" w:rsidRDefault="001D684B" w:rsidP="00B405ED">
      <w:pPr>
        <w:tabs>
          <w:tab w:val="left" w:pos="1335"/>
        </w:tabs>
        <w:rPr>
          <w:del w:id="26" w:author="Oli.Howson" w:date="2025-01-02T17:16:00Z" w16du:dateUtc="2025-01-02T17:16:00Z"/>
          <w:rFonts w:ascii="Lato" w:hAnsi="Lato"/>
        </w:rPr>
      </w:pPr>
      <w:del w:id="27" w:author="Oli.Howson" w:date="2025-01-02T17:16:00Z" w16du:dateUtc="2025-01-02T17:16:00Z">
        <w:r w:rsidDel="00C341E5">
          <w:rPr>
            <w:rFonts w:ascii="Lato" w:hAnsi="Lato"/>
          </w:rPr>
          <w:delText>The plug will only connect to the connector carrier one way around. If it doesn’t fit, don’t force it, you may have it the wrong way around.</w:delText>
        </w:r>
      </w:del>
    </w:p>
    <w:p w14:paraId="63225DE6" w14:textId="453F119B" w:rsidR="006E0FDD" w:rsidRDefault="00033E36" w:rsidP="00B405ED">
      <w:pPr>
        <w:tabs>
          <w:tab w:val="left" w:pos="1335"/>
        </w:tabs>
        <w:rPr>
          <w:rFonts w:ascii="Lato" w:hAnsi="Lato"/>
        </w:rPr>
      </w:pPr>
      <w:del w:id="28" w:author="Oli.Howson" w:date="2025-01-02T17:17:00Z" w16du:dateUtc="2025-01-02T17:17:00Z">
        <w:r w:rsidRPr="00033E36" w:rsidDel="00C341E5">
          <w:rPr>
            <w:rFonts w:ascii="Lato" w:hAnsi="Lato"/>
            <w:noProof/>
          </w:rPr>
          <w:drawing>
            <wp:inline distT="0" distB="0" distL="0" distR="0" wp14:anchorId="2FBAC3EA" wp14:editId="7792AF77">
              <wp:extent cx="1883229" cy="3267288"/>
              <wp:effectExtent l="0" t="0" r="0" b="0"/>
              <wp:docPr id="1" name="Picture 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ircuit board&#10;&#10;Description automatically generated"/>
                      <pic:cNvPicPr/>
                    </pic:nvPicPr>
                    <pic:blipFill>
                      <a:blip r:embed="rId7"/>
                      <a:stretch>
                        <a:fillRect/>
                      </a:stretch>
                    </pic:blipFill>
                    <pic:spPr>
                      <a:xfrm>
                        <a:off x="0" y="0"/>
                        <a:ext cx="1889262" cy="3277756"/>
                      </a:xfrm>
                      <a:prstGeom prst="rect">
                        <a:avLst/>
                      </a:prstGeom>
                    </pic:spPr>
                  </pic:pic>
                </a:graphicData>
              </a:graphic>
            </wp:inline>
          </w:drawing>
        </w:r>
      </w:del>
      <w:ins w:id="29" w:author="Oli.Howson" w:date="2025-01-02T17:17:00Z" w16du:dateUtc="2025-01-02T17:17:00Z">
        <w:r w:rsidR="00C341E5">
          <w:rPr>
            <w:rFonts w:ascii="Lato" w:hAnsi="Lato"/>
          </w:rPr>
          <w:t>[</w:t>
        </w:r>
        <w:r w:rsidR="00C341E5" w:rsidRPr="00C341E5">
          <w:rPr>
            <w:rFonts w:ascii="Lato" w:hAnsi="Lato"/>
          </w:rPr>
          <w:t>CH9_IMG2.jpeg</w:t>
        </w:r>
        <w:r w:rsidR="00C341E5">
          <w:rPr>
            <w:rFonts w:ascii="Lato" w:hAnsi="Lato"/>
          </w:rPr>
          <w:t>]</w:t>
        </w:r>
      </w:ins>
      <w:r w:rsidR="00CC5CE5">
        <w:rPr>
          <w:rFonts w:ascii="Lato" w:hAnsi="Lato"/>
        </w:rPr>
        <w:t xml:space="preserve"> </w:t>
      </w:r>
    </w:p>
    <w:p w14:paraId="60D8A761" w14:textId="622D2811" w:rsidR="00033E36" w:rsidRDefault="00033E36" w:rsidP="00B405ED">
      <w:pPr>
        <w:tabs>
          <w:tab w:val="left" w:pos="1335"/>
        </w:tabs>
        <w:rPr>
          <w:rFonts w:ascii="Lato" w:hAnsi="Lato"/>
        </w:rPr>
      </w:pPr>
      <w:r>
        <w:rPr>
          <w:rFonts w:ascii="Lato" w:hAnsi="Lato"/>
        </w:rPr>
        <w:t>Your device is now assembled and ready to be programmed.</w:t>
      </w:r>
    </w:p>
    <w:p w14:paraId="79670C48" w14:textId="32EA93C6" w:rsidR="00033E36" w:rsidDel="00C341E5" w:rsidRDefault="00033E36" w:rsidP="00033E36">
      <w:pPr>
        <w:rPr>
          <w:del w:id="30" w:author="Oli.Howson" w:date="2025-01-02T17:18:00Z" w16du:dateUtc="2025-01-02T17:18:00Z"/>
        </w:rPr>
      </w:pPr>
      <w:r>
        <w:rPr>
          <w:rFonts w:ascii="Lato" w:hAnsi="Lato"/>
        </w:rPr>
        <w:t>Initially</w:t>
      </w:r>
      <w:r w:rsidR="005302F6">
        <w:rPr>
          <w:rFonts w:ascii="Lato" w:hAnsi="Lato"/>
        </w:rPr>
        <w:t>,</w:t>
      </w:r>
      <w:r>
        <w:rPr>
          <w:rFonts w:ascii="Lato" w:hAnsi="Lato"/>
        </w:rPr>
        <w:t xml:space="preserve"> you need to install the relevant libraries. </w:t>
      </w:r>
      <w:r w:rsidR="00D41721">
        <w:rPr>
          <w:rFonts w:ascii="Lato" w:hAnsi="Lato"/>
        </w:rPr>
        <w:t xml:space="preserve">A library is a set of pre-written routines which a program can use. </w:t>
      </w:r>
      <w:r>
        <w:rPr>
          <w:rFonts w:ascii="Lato" w:hAnsi="Lato"/>
        </w:rPr>
        <w:t xml:space="preserve">The </w:t>
      </w:r>
      <w:del w:id="31" w:author="Oli.Howson" w:date="2025-01-02T17:18:00Z" w16du:dateUtc="2025-01-02T17:18:00Z">
        <w:r w:rsidDel="00C341E5">
          <w:rPr>
            <w:rFonts w:ascii="Lato" w:hAnsi="Lato"/>
          </w:rPr>
          <w:delText xml:space="preserve">Air Quality libraries can be downloaded from: </w:delText>
        </w:r>
        <w:r w:rsidR="00D41721" w:rsidDel="00C341E5">
          <w:fldChar w:fldCharType="begin"/>
        </w:r>
        <w:r w:rsidR="00D41721" w:rsidDel="00C341E5">
          <w:delInstrText>HYPERLINK "https://github.com/Seeed-Studio/Grove_Air_quality_Sensor"</w:delInstrText>
        </w:r>
        <w:r w:rsidR="00D41721" w:rsidDel="00C341E5">
          <w:fldChar w:fldCharType="separate"/>
        </w:r>
        <w:r w:rsidR="00D41721" w:rsidRPr="00F451FA" w:rsidDel="00C341E5">
          <w:rPr>
            <w:rStyle w:val="Hyperlink"/>
            <w:rFonts w:ascii="Lato" w:hAnsi="Lato"/>
          </w:rPr>
          <w:delText>https://github.com/Seeed-Studio/Grove_Air_quality_Sensor</w:delText>
        </w:r>
        <w:r w:rsidR="00D41721" w:rsidDel="00C341E5">
          <w:rPr>
            <w:rStyle w:val="Hyperlink"/>
            <w:rFonts w:ascii="Lato" w:hAnsi="Lato"/>
          </w:rPr>
          <w:fldChar w:fldCharType="end"/>
        </w:r>
      </w:del>
    </w:p>
    <w:p w14:paraId="18E31195" w14:textId="6C33ED97" w:rsidR="00033E36" w:rsidDel="00C341E5" w:rsidRDefault="00033E36" w:rsidP="00033E36">
      <w:pPr>
        <w:rPr>
          <w:del w:id="32" w:author="Oli.Howson" w:date="2025-01-02T17:18:00Z" w16du:dateUtc="2025-01-02T17:18:00Z"/>
          <w:rFonts w:eastAsia="Times New Roman"/>
          <w:lang w:eastAsia="en-GB"/>
        </w:rPr>
      </w:pPr>
      <w:del w:id="33" w:author="Oli.Howson" w:date="2025-01-02T17:17:00Z" w16du:dateUtc="2025-01-02T17:17:00Z">
        <w:r w:rsidDel="00C341E5">
          <w:rPr>
            <w:rFonts w:eastAsia="Times New Roman"/>
            <w:noProof/>
            <w:lang w:eastAsia="en-GB"/>
          </w:rPr>
          <w:drawing>
            <wp:inline distT="0" distB="0" distL="0" distR="0" wp14:anchorId="385986CD" wp14:editId="2219C299">
              <wp:extent cx="3058886" cy="2172376"/>
              <wp:effectExtent l="0" t="0" r="1905" b="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73474" cy="2182736"/>
                      </a:xfrm>
                      <a:prstGeom prst="rect">
                        <a:avLst/>
                      </a:prstGeom>
                    </pic:spPr>
                  </pic:pic>
                </a:graphicData>
              </a:graphic>
            </wp:inline>
          </w:drawing>
        </w:r>
      </w:del>
    </w:p>
    <w:p w14:paraId="6A14ACBE" w14:textId="3D26ACD8" w:rsidR="00033E36" w:rsidRPr="003F624B" w:rsidRDefault="00033E36">
      <w:pPr>
        <w:rPr>
          <w:rFonts w:ascii="Lato" w:hAnsi="Lato"/>
        </w:rPr>
        <w:pPrChange w:id="34" w:author="Oli.Howson" w:date="2025-01-02T17:18:00Z" w16du:dateUtc="2025-01-02T17:18:00Z">
          <w:pPr>
            <w:tabs>
              <w:tab w:val="left" w:pos="1335"/>
            </w:tabs>
          </w:pPr>
        </w:pPrChange>
      </w:pPr>
      <w:del w:id="35" w:author="Oli.Howson" w:date="2025-01-02T17:18:00Z" w16du:dateUtc="2025-01-02T17:18:00Z">
        <w:r w:rsidRPr="003F624B" w:rsidDel="00C341E5">
          <w:rPr>
            <w:rFonts w:ascii="Lato" w:hAnsi="Lato"/>
          </w:rPr>
          <w:delText>You should the</w:delText>
        </w:r>
        <w:r w:rsidR="005302F6" w:rsidDel="00C341E5">
          <w:rPr>
            <w:rFonts w:ascii="Lato" w:hAnsi="Lato"/>
          </w:rPr>
          <w:delText>n</w:delText>
        </w:r>
        <w:r w:rsidRPr="003F624B" w:rsidDel="00C341E5">
          <w:rPr>
            <w:rFonts w:ascii="Lato" w:hAnsi="Lato"/>
          </w:rPr>
          <w:delText xml:space="preserve"> click on </w:delText>
        </w:r>
        <w:r w:rsidR="005302F6" w:rsidDel="00C341E5">
          <w:rPr>
            <w:rFonts w:ascii="Lato" w:hAnsi="Lato"/>
          </w:rPr>
          <w:delText>‘</w:delText>
        </w:r>
        <w:r w:rsidRPr="003F624B" w:rsidDel="00C341E5">
          <w:rPr>
            <w:rFonts w:ascii="Lato" w:hAnsi="Lato"/>
          </w:rPr>
          <w:delText>Code</w:delText>
        </w:r>
        <w:r w:rsidR="005302F6" w:rsidDel="00C341E5">
          <w:rPr>
            <w:rFonts w:ascii="Lato" w:hAnsi="Lato"/>
          </w:rPr>
          <w:delText>’</w:delText>
        </w:r>
        <w:r w:rsidRPr="003F624B" w:rsidDel="00C341E5">
          <w:rPr>
            <w:rFonts w:ascii="Lato" w:hAnsi="Lato"/>
          </w:rPr>
          <w:delText xml:space="preserve"> and download the zip file.</w:delText>
        </w:r>
      </w:del>
      <w:ins w:id="36" w:author="Oli.Howson" w:date="2025-01-02T17:18:00Z" w16du:dateUtc="2025-01-02T17:18:00Z">
        <w:r w:rsidR="00C341E5">
          <w:rPr>
            <w:rFonts w:ascii="Lato" w:hAnsi="Lato"/>
          </w:rPr>
          <w:t>MQ135 library is part of the Arduino suite and can be installed from the ‘Libraries’ (in the Arduino Cloud) or ‘Manage Libraries’ (in the Arduino Software) menu.</w:t>
        </w:r>
      </w:ins>
    </w:p>
    <w:p w14:paraId="22C82950" w14:textId="02D0BF91" w:rsidR="00033E36" w:rsidRPr="003F624B" w:rsidDel="00C341E5" w:rsidRDefault="00033E36" w:rsidP="003F624B">
      <w:pPr>
        <w:tabs>
          <w:tab w:val="left" w:pos="1335"/>
        </w:tabs>
        <w:rPr>
          <w:del w:id="37" w:author="Oli.Howson" w:date="2025-01-02T17:19:00Z" w16du:dateUtc="2025-01-02T17:19:00Z"/>
          <w:rFonts w:ascii="Lato" w:hAnsi="Lato"/>
        </w:rPr>
      </w:pPr>
      <w:del w:id="38" w:author="Oli.Howson" w:date="2025-01-02T17:19:00Z" w16du:dateUtc="2025-01-02T17:19:00Z">
        <w:r w:rsidRPr="003F624B" w:rsidDel="00C341E5">
          <w:rPr>
            <w:rFonts w:ascii="Lato" w:hAnsi="Lato"/>
          </w:rPr>
          <w:delText>You now need to install the library into you</w:delText>
        </w:r>
        <w:r w:rsidR="005302F6" w:rsidDel="00C341E5">
          <w:rPr>
            <w:rFonts w:ascii="Lato" w:hAnsi="Lato"/>
          </w:rPr>
          <w:delText>r</w:delText>
        </w:r>
        <w:r w:rsidRPr="003F624B" w:rsidDel="00C341E5">
          <w:rPr>
            <w:rFonts w:ascii="Lato" w:hAnsi="Lato"/>
          </w:rPr>
          <w:delText xml:space="preserve"> IDE. Sign into Arduino cloud and go to the text editor. You should then click on </w:delText>
        </w:r>
        <w:r w:rsidR="005302F6" w:rsidDel="00C341E5">
          <w:rPr>
            <w:rFonts w:ascii="Lato" w:hAnsi="Lato"/>
          </w:rPr>
          <w:delText>‘L</w:delText>
        </w:r>
        <w:r w:rsidRPr="003F624B" w:rsidDel="00C341E5">
          <w:rPr>
            <w:rFonts w:ascii="Lato" w:hAnsi="Lato"/>
          </w:rPr>
          <w:delText>ibraries</w:delText>
        </w:r>
        <w:r w:rsidR="005302F6" w:rsidDel="00C341E5">
          <w:rPr>
            <w:rFonts w:ascii="Lato" w:hAnsi="Lato"/>
          </w:rPr>
          <w:delText>’</w:delText>
        </w:r>
        <w:r w:rsidRPr="003F624B" w:rsidDel="00C341E5">
          <w:rPr>
            <w:rFonts w:ascii="Lato" w:hAnsi="Lato"/>
          </w:rPr>
          <w:delText>.</w:delText>
        </w:r>
      </w:del>
    </w:p>
    <w:p w14:paraId="1A99D446" w14:textId="3E6A5134" w:rsidR="00033E36" w:rsidRDefault="00033E36" w:rsidP="00033E36">
      <w:pPr>
        <w:rPr>
          <w:rFonts w:eastAsia="Times New Roman"/>
          <w:lang w:eastAsia="en-GB"/>
        </w:rPr>
      </w:pPr>
      <w:del w:id="39" w:author="Oli.Howson" w:date="2025-01-02T17:19:00Z" w16du:dateUtc="2025-01-02T17:19:00Z">
        <w:r w:rsidDel="00C341E5">
          <w:rPr>
            <w:rFonts w:eastAsia="Times New Roman"/>
            <w:noProof/>
            <w:lang w:eastAsia="en-GB"/>
          </w:rPr>
          <w:drawing>
            <wp:inline distT="0" distB="0" distL="0" distR="0" wp14:anchorId="3260672D" wp14:editId="306F39B6">
              <wp:extent cx="4016829" cy="2567051"/>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26291" cy="2573098"/>
                      </a:xfrm>
                      <a:prstGeom prst="rect">
                        <a:avLst/>
                      </a:prstGeom>
                    </pic:spPr>
                  </pic:pic>
                </a:graphicData>
              </a:graphic>
            </wp:inline>
          </w:drawing>
        </w:r>
      </w:del>
      <w:ins w:id="40" w:author="Oli.Howson" w:date="2025-01-02T17:19:00Z" w16du:dateUtc="2025-01-02T17:19:00Z">
        <w:r w:rsidR="00C341E5">
          <w:rPr>
            <w:rFonts w:eastAsia="Times New Roman"/>
            <w:lang w:eastAsia="en-GB"/>
          </w:rPr>
          <w:t>[</w:t>
        </w:r>
        <w:r w:rsidR="00C341E5" w:rsidRPr="00C341E5">
          <w:t xml:space="preserve"> </w:t>
        </w:r>
        <w:r w:rsidR="00C341E5" w:rsidRPr="00C341E5">
          <w:rPr>
            <w:rFonts w:eastAsia="Times New Roman"/>
            <w:lang w:eastAsia="en-GB"/>
          </w:rPr>
          <w:t>CH9_IMG3</w:t>
        </w:r>
        <w:r w:rsidR="00C341E5">
          <w:rPr>
            <w:rFonts w:eastAsia="Times New Roman"/>
            <w:lang w:eastAsia="en-GB"/>
          </w:rPr>
          <w:t>]</w:t>
        </w:r>
      </w:ins>
    </w:p>
    <w:p w14:paraId="54887E5F" w14:textId="0BDBA7D5" w:rsidR="00033E36" w:rsidRPr="00C341E5" w:rsidRDefault="00033E36" w:rsidP="003F624B">
      <w:pPr>
        <w:tabs>
          <w:tab w:val="left" w:pos="1335"/>
        </w:tabs>
        <w:rPr>
          <w:rFonts w:ascii="Lato" w:hAnsi="Lato"/>
        </w:rPr>
      </w:pPr>
      <w:r w:rsidRPr="003F624B">
        <w:rPr>
          <w:rFonts w:ascii="Lato" w:hAnsi="Lato"/>
        </w:rPr>
        <w:t xml:space="preserve">Once in the libraries menu you will see an option to </w:t>
      </w:r>
      <w:del w:id="41" w:author="Oli.Howson" w:date="2025-01-02T17:19:00Z" w16du:dateUtc="2025-01-02T17:19:00Z">
        <w:r w:rsidRPr="00C341E5" w:rsidDel="00C341E5">
          <w:rPr>
            <w:rFonts w:ascii="Lato" w:hAnsi="Lato"/>
            <w:b/>
            <w:bCs/>
            <w:rPrChange w:id="42" w:author="Oli.Howson" w:date="2025-01-02T17:19:00Z" w16du:dateUtc="2025-01-02T17:19:00Z">
              <w:rPr>
                <w:rFonts w:ascii="Lato" w:hAnsi="Lato"/>
              </w:rPr>
            </w:rPrChange>
          </w:rPr>
          <w:delText>import a library. Click on this button and then select your recently downloaded zip file.</w:delText>
        </w:r>
      </w:del>
      <w:ins w:id="43" w:author="Oli.Howson" w:date="2025-01-02T17:19:00Z" w16du:dateUtc="2025-01-02T17:19:00Z">
        <w:r w:rsidR="00C341E5">
          <w:rPr>
            <w:rFonts w:ascii="Lato" w:hAnsi="Lato"/>
            <w:b/>
            <w:bCs/>
          </w:rPr>
          <w:t>install</w:t>
        </w:r>
        <w:r w:rsidR="00C341E5">
          <w:rPr>
            <w:rFonts w:ascii="Lato" w:hAnsi="Lato"/>
          </w:rPr>
          <w:t>.</w:t>
        </w:r>
      </w:ins>
    </w:p>
    <w:p w14:paraId="169764DD" w14:textId="25362A3F" w:rsidR="00033E36" w:rsidRDefault="00033E36" w:rsidP="00033E36">
      <w:pPr>
        <w:rPr>
          <w:rFonts w:eastAsia="Times New Roman"/>
          <w:lang w:eastAsia="en-GB"/>
        </w:rPr>
      </w:pPr>
      <w:del w:id="44" w:author="Oli.Howson" w:date="2025-01-02T17:19:00Z" w16du:dateUtc="2025-01-02T17:19:00Z">
        <w:r w:rsidDel="00C341E5">
          <w:rPr>
            <w:rFonts w:eastAsia="Times New Roman"/>
            <w:noProof/>
            <w:lang w:eastAsia="en-GB"/>
          </w:rPr>
          <w:drawing>
            <wp:inline distT="0" distB="0" distL="0" distR="0" wp14:anchorId="7242C912" wp14:editId="29FF84DC">
              <wp:extent cx="3396343" cy="1786434"/>
              <wp:effectExtent l="0" t="0" r="0" b="4445"/>
              <wp:docPr id="5" name="Picture 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13009" cy="1795200"/>
                      </a:xfrm>
                      <a:prstGeom prst="rect">
                        <a:avLst/>
                      </a:prstGeom>
                    </pic:spPr>
                  </pic:pic>
                </a:graphicData>
              </a:graphic>
            </wp:inline>
          </w:drawing>
        </w:r>
      </w:del>
    </w:p>
    <w:p w14:paraId="19289B32" w14:textId="3122269C" w:rsidR="00033E36" w:rsidRPr="003F624B" w:rsidDel="00C341E5" w:rsidRDefault="00033E36" w:rsidP="003F624B">
      <w:pPr>
        <w:tabs>
          <w:tab w:val="left" w:pos="1335"/>
        </w:tabs>
        <w:rPr>
          <w:del w:id="45" w:author="Oli.Howson" w:date="2025-01-02T17:20:00Z" w16du:dateUtc="2025-01-02T17:20:00Z"/>
          <w:rFonts w:ascii="Lato" w:hAnsi="Lato"/>
        </w:rPr>
      </w:pPr>
      <w:del w:id="46" w:author="Oli.Howson" w:date="2025-01-02T17:20:00Z" w16du:dateUtc="2025-01-02T17:20:00Z">
        <w:r w:rsidRPr="003F624B" w:rsidDel="00C341E5">
          <w:rPr>
            <w:rFonts w:ascii="Lato" w:hAnsi="Lato"/>
          </w:rPr>
          <w:delText>You will then receive a confirmation message to inform you whether the library has been successfully imported.</w:delText>
        </w:r>
      </w:del>
    </w:p>
    <w:p w14:paraId="4EB98522" w14:textId="790E9A6D" w:rsidR="00033E36" w:rsidRPr="003F624B" w:rsidDel="00C341E5" w:rsidRDefault="00033E36" w:rsidP="003F624B">
      <w:pPr>
        <w:tabs>
          <w:tab w:val="left" w:pos="1335"/>
        </w:tabs>
        <w:rPr>
          <w:del w:id="47" w:author="Oli.Howson" w:date="2025-01-02T17:20:00Z" w16du:dateUtc="2025-01-02T17:20:00Z"/>
          <w:rFonts w:ascii="Lato" w:hAnsi="Lato"/>
        </w:rPr>
      </w:pPr>
      <w:del w:id="48" w:author="Oli.Howson" w:date="2025-01-02T17:20:00Z" w16du:dateUtc="2025-01-02T17:20:00Z">
        <w:r w:rsidRPr="003F624B" w:rsidDel="00C341E5">
          <w:rPr>
            <w:rFonts w:ascii="Lato" w:hAnsi="Lato"/>
          </w:rPr>
          <w:delText>You are now going to test your device using the example code that comes with the library.</w:delText>
        </w:r>
      </w:del>
    </w:p>
    <w:p w14:paraId="757D3E7B" w14:textId="6A1C6D88" w:rsidR="00033E36" w:rsidRDefault="00033E36" w:rsidP="00033E36">
      <w:pPr>
        <w:rPr>
          <w:rFonts w:eastAsia="Times New Roman"/>
          <w:lang w:eastAsia="en-GB"/>
        </w:rPr>
      </w:pPr>
      <w:del w:id="49" w:author="Oli.Howson" w:date="2025-01-02T17:20:00Z" w16du:dateUtc="2025-01-02T17:20:00Z">
        <w:r w:rsidDel="00C341E5">
          <w:rPr>
            <w:rFonts w:eastAsia="Times New Roman"/>
            <w:noProof/>
            <w:lang w:eastAsia="en-GB"/>
          </w:rPr>
          <w:drawing>
            <wp:inline distT="0" distB="0" distL="0" distR="0" wp14:anchorId="09E6E577" wp14:editId="5FA2D7FD">
              <wp:extent cx="4648200" cy="3157333"/>
              <wp:effectExtent l="0" t="0" r="0" b="508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56839" cy="3163201"/>
                      </a:xfrm>
                      <a:prstGeom prst="rect">
                        <a:avLst/>
                      </a:prstGeom>
                    </pic:spPr>
                  </pic:pic>
                </a:graphicData>
              </a:graphic>
            </wp:inline>
          </w:drawing>
        </w:r>
      </w:del>
    </w:p>
    <w:p w14:paraId="66C00452" w14:textId="11078560" w:rsidR="00033E36" w:rsidDel="00C341E5" w:rsidRDefault="00033E36" w:rsidP="003F624B">
      <w:pPr>
        <w:tabs>
          <w:tab w:val="left" w:pos="1335"/>
        </w:tabs>
        <w:rPr>
          <w:del w:id="50" w:author="Oli.Howson" w:date="2025-01-02T17:20:00Z" w16du:dateUtc="2025-01-02T17:20:00Z"/>
          <w:rFonts w:ascii="Lato" w:hAnsi="Lato"/>
        </w:rPr>
      </w:pPr>
      <w:del w:id="51" w:author="Oli.Howson" w:date="2025-01-02T17:20:00Z" w16du:dateUtc="2025-01-02T17:20:00Z">
        <w:r w:rsidRPr="003F624B" w:rsidDel="00C341E5">
          <w:rPr>
            <w:rFonts w:ascii="Lato" w:hAnsi="Lato"/>
          </w:rPr>
          <w:delText xml:space="preserve">Click on </w:delText>
        </w:r>
        <w:r w:rsidR="005302F6" w:rsidDel="00C341E5">
          <w:rPr>
            <w:rFonts w:ascii="Lato" w:hAnsi="Lato"/>
          </w:rPr>
          <w:delText>‘Ex</w:delText>
        </w:r>
        <w:r w:rsidRPr="003F624B" w:rsidDel="00C341E5">
          <w:rPr>
            <w:rFonts w:ascii="Lato" w:hAnsi="Lato"/>
          </w:rPr>
          <w:delText>amples</w:delText>
        </w:r>
        <w:r w:rsidR="005302F6" w:rsidDel="00C341E5">
          <w:rPr>
            <w:rFonts w:ascii="Lato" w:hAnsi="Lato"/>
          </w:rPr>
          <w:delText>’</w:delText>
        </w:r>
        <w:r w:rsidRPr="003F624B" w:rsidDel="00C341E5">
          <w:rPr>
            <w:rFonts w:ascii="Lato" w:hAnsi="Lato"/>
          </w:rPr>
          <w:delText xml:space="preserve"> and search for </w:delText>
        </w:r>
        <w:r w:rsidR="005302F6" w:rsidDel="00C341E5">
          <w:rPr>
            <w:rFonts w:ascii="Lato" w:hAnsi="Lato"/>
          </w:rPr>
          <w:delText>‘</w:delText>
        </w:r>
        <w:r w:rsidRPr="003F624B" w:rsidDel="00C341E5">
          <w:rPr>
            <w:rFonts w:ascii="Lato" w:hAnsi="Lato"/>
          </w:rPr>
          <w:delText>air</w:delText>
        </w:r>
        <w:r w:rsidR="005302F6" w:rsidDel="00C341E5">
          <w:rPr>
            <w:rFonts w:ascii="Lato" w:hAnsi="Lato"/>
          </w:rPr>
          <w:delText>’</w:delText>
        </w:r>
        <w:r w:rsidRPr="003F624B" w:rsidDel="00C341E5">
          <w:rPr>
            <w:rFonts w:ascii="Lato" w:hAnsi="Lato"/>
          </w:rPr>
          <w:delText>. You will then see a sample file for the Air Quality Sensor. Click on this file and then upload it to your device.</w:delText>
        </w:r>
      </w:del>
    </w:p>
    <w:p w14:paraId="2995A230" w14:textId="77777777" w:rsidR="00C341E5" w:rsidRDefault="00C341E5" w:rsidP="003F624B">
      <w:pPr>
        <w:tabs>
          <w:tab w:val="left" w:pos="1335"/>
        </w:tabs>
        <w:rPr>
          <w:ins w:id="52" w:author="Oli.Howson" w:date="2025-01-02T17:20:00Z" w16du:dateUtc="2025-01-02T17:20:00Z"/>
          <w:rFonts w:ascii="Lato" w:hAnsi="Lato"/>
        </w:rPr>
      </w:pPr>
    </w:p>
    <w:p w14:paraId="0436CD4F" w14:textId="72AD33D0" w:rsidR="00C341E5" w:rsidRPr="003F624B" w:rsidRDefault="00C341E5" w:rsidP="003F624B">
      <w:pPr>
        <w:tabs>
          <w:tab w:val="left" w:pos="1335"/>
        </w:tabs>
        <w:rPr>
          <w:ins w:id="53" w:author="Oli.Howson" w:date="2025-01-02T17:20:00Z" w16du:dateUtc="2025-01-02T17:20:00Z"/>
          <w:rFonts w:ascii="Lato" w:hAnsi="Lato"/>
        </w:rPr>
      </w:pPr>
      <w:commentRangeStart w:id="54"/>
      <w:ins w:id="55" w:author="Oli.Howson" w:date="2025-01-02T17:20:00Z" w16du:dateUtc="2025-01-02T17:20:00Z">
        <w:r>
          <w:rPr>
            <w:rFonts w:ascii="Lato" w:hAnsi="Lato"/>
          </w:rPr>
          <w:lastRenderedPageBreak/>
          <w:t xml:space="preserve">[NOTE: </w:t>
        </w:r>
      </w:ins>
      <w:ins w:id="56" w:author="Oli.Howson" w:date="2025-01-02T17:23:00Z" w16du:dateUtc="2025-01-02T17:23:00Z">
        <w:r>
          <w:rPr>
            <w:rFonts w:ascii="Lato" w:hAnsi="Lato"/>
          </w:rPr>
          <w:t>I’ve not included the burn in/calibration here – that should probably only be done once and takes 24 hours so may be best if the teacher organises that as per the</w:t>
        </w:r>
      </w:ins>
      <w:ins w:id="57" w:author="Oli.Howson" w:date="2025-01-02T17:24:00Z" w16du:dateUtc="2025-01-02T17:24:00Z">
        <w:r>
          <w:rPr>
            <w:rFonts w:ascii="Lato" w:hAnsi="Lato"/>
          </w:rPr>
          <w:t xml:space="preserve"> book?]</w:t>
        </w:r>
      </w:ins>
      <w:commentRangeEnd w:id="54"/>
      <w:ins w:id="58" w:author="Oli.Howson" w:date="2025-01-04T10:28:00Z" w16du:dateUtc="2025-01-04T10:28:00Z">
        <w:r>
          <w:rPr>
            <w:rStyle w:val="CommentReference"/>
          </w:rPr>
          <w:commentReference w:id="54"/>
        </w:r>
      </w:ins>
    </w:p>
    <w:p w14:paraId="48A8A6DF" w14:textId="77777777" w:rsidR="00C341E5" w:rsidRPr="00C341E5" w:rsidRDefault="00C341E5" w:rsidP="00C341E5">
      <w:pPr>
        <w:tabs>
          <w:tab w:val="left" w:pos="1335"/>
        </w:tabs>
        <w:rPr>
          <w:ins w:id="59" w:author="Oli.Howson" w:date="2025-01-02T17:36:00Z" w16du:dateUtc="2025-01-02T17:36:00Z"/>
          <w:rFonts w:ascii="Courier New" w:hAnsi="Courier New" w:cs="Courier New"/>
          <w:rPrChange w:id="60" w:author="Oli.Howson" w:date="2025-01-02T17:37:00Z" w16du:dateUtc="2025-01-02T17:37:00Z">
            <w:rPr>
              <w:ins w:id="61" w:author="Oli.Howson" w:date="2025-01-02T17:36:00Z" w16du:dateUtc="2025-01-02T17:36:00Z"/>
              <w:rFonts w:ascii="Lato" w:hAnsi="Lato"/>
            </w:rPr>
          </w:rPrChange>
        </w:rPr>
      </w:pPr>
      <w:ins w:id="62" w:author="Oli.Howson" w:date="2025-01-02T17:36:00Z" w16du:dateUtc="2025-01-02T17:36:00Z">
        <w:r>
          <w:rPr>
            <w:rFonts w:ascii="Lato" w:hAnsi="Lato"/>
          </w:rPr>
          <w:t>Paste in this code:</w:t>
        </w:r>
        <w:r>
          <w:rPr>
            <w:rFonts w:ascii="Lato" w:hAnsi="Lato"/>
          </w:rPr>
          <w:br/>
        </w:r>
        <w:commentRangeStart w:id="63"/>
        <w:r w:rsidRPr="00C341E5">
          <w:rPr>
            <w:rFonts w:ascii="Courier New" w:hAnsi="Courier New" w:cs="Courier New"/>
            <w:rPrChange w:id="64" w:author="Oli.Howson" w:date="2025-01-02T17:37:00Z" w16du:dateUtc="2025-01-02T17:37:00Z">
              <w:rPr>
                <w:rFonts w:ascii="Lato" w:hAnsi="Lato"/>
              </w:rPr>
            </w:rPrChange>
          </w:rPr>
          <w:t>#include "MQ135.h"                    // MQ-135 library</w:t>
        </w:r>
      </w:ins>
    </w:p>
    <w:p w14:paraId="09169D1F" w14:textId="77777777" w:rsidR="00C341E5" w:rsidRPr="00C341E5" w:rsidRDefault="00C341E5" w:rsidP="00C341E5">
      <w:pPr>
        <w:tabs>
          <w:tab w:val="left" w:pos="1335"/>
        </w:tabs>
        <w:rPr>
          <w:ins w:id="65" w:author="Oli.Howson" w:date="2025-01-02T17:36:00Z" w16du:dateUtc="2025-01-02T17:36:00Z"/>
          <w:rFonts w:ascii="Courier New" w:hAnsi="Courier New" w:cs="Courier New"/>
          <w:rPrChange w:id="66" w:author="Oli.Howson" w:date="2025-01-02T17:37:00Z" w16du:dateUtc="2025-01-02T17:37:00Z">
            <w:rPr>
              <w:ins w:id="67" w:author="Oli.Howson" w:date="2025-01-02T17:36:00Z" w16du:dateUtc="2025-01-02T17:36:00Z"/>
              <w:rFonts w:ascii="Lato" w:hAnsi="Lato"/>
            </w:rPr>
          </w:rPrChange>
        </w:rPr>
      </w:pPr>
      <w:proofErr w:type="spellStart"/>
      <w:ins w:id="68" w:author="Oli.Howson" w:date="2025-01-02T17:36:00Z" w16du:dateUtc="2025-01-02T17:36:00Z">
        <w:r w:rsidRPr="00C341E5">
          <w:rPr>
            <w:rFonts w:ascii="Courier New" w:hAnsi="Courier New" w:cs="Courier New"/>
            <w:rPrChange w:id="69" w:author="Oli.Howson" w:date="2025-01-02T17:37:00Z" w16du:dateUtc="2025-01-02T17:37:00Z">
              <w:rPr>
                <w:rFonts w:ascii="Lato" w:hAnsi="Lato"/>
              </w:rPr>
            </w:rPrChange>
          </w:rPr>
          <w:t>const</w:t>
        </w:r>
        <w:proofErr w:type="spellEnd"/>
        <w:r w:rsidRPr="00C341E5">
          <w:rPr>
            <w:rFonts w:ascii="Courier New" w:hAnsi="Courier New" w:cs="Courier New"/>
            <w:rPrChange w:id="70" w:author="Oli.Howson" w:date="2025-01-02T17:37:00Z" w16du:dateUtc="2025-01-02T17:37:00Z">
              <w:rPr>
                <w:rFonts w:ascii="Lato" w:hAnsi="Lato"/>
              </w:rPr>
            </w:rPrChange>
          </w:rPr>
          <w:t xml:space="preserve"> int ANALOGPIN = </w:t>
        </w:r>
        <w:proofErr w:type="gramStart"/>
        <w:r w:rsidRPr="00C341E5">
          <w:rPr>
            <w:rFonts w:ascii="Courier New" w:hAnsi="Courier New" w:cs="Courier New"/>
            <w:rPrChange w:id="71" w:author="Oli.Howson" w:date="2025-01-02T17:37:00Z" w16du:dateUtc="2025-01-02T17:37:00Z">
              <w:rPr>
                <w:rFonts w:ascii="Lato" w:hAnsi="Lato"/>
              </w:rPr>
            </w:rPrChange>
          </w:rPr>
          <w:t xml:space="preserve">0;   </w:t>
        </w:r>
        <w:proofErr w:type="gramEnd"/>
        <w:r w:rsidRPr="00C341E5">
          <w:rPr>
            <w:rFonts w:ascii="Courier New" w:hAnsi="Courier New" w:cs="Courier New"/>
            <w:rPrChange w:id="72" w:author="Oli.Howson" w:date="2025-01-02T17:37:00Z" w16du:dateUtc="2025-01-02T17:37:00Z">
              <w:rPr>
                <w:rFonts w:ascii="Lato" w:hAnsi="Lato"/>
              </w:rPr>
            </w:rPrChange>
          </w:rPr>
          <w:t xml:space="preserve">           // Pin to read the MQ-135</w:t>
        </w:r>
      </w:ins>
    </w:p>
    <w:p w14:paraId="43965526" w14:textId="77777777" w:rsidR="00C341E5" w:rsidRPr="00C341E5" w:rsidRDefault="00C341E5" w:rsidP="00C341E5">
      <w:pPr>
        <w:tabs>
          <w:tab w:val="left" w:pos="1335"/>
        </w:tabs>
        <w:rPr>
          <w:ins w:id="73" w:author="Oli.Howson" w:date="2025-01-02T17:36:00Z" w16du:dateUtc="2025-01-02T17:36:00Z"/>
          <w:rFonts w:ascii="Courier New" w:hAnsi="Courier New" w:cs="Courier New"/>
          <w:rPrChange w:id="74" w:author="Oli.Howson" w:date="2025-01-02T17:37:00Z" w16du:dateUtc="2025-01-02T17:37:00Z">
            <w:rPr>
              <w:ins w:id="75" w:author="Oli.Howson" w:date="2025-01-02T17:36:00Z" w16du:dateUtc="2025-01-02T17:36:00Z"/>
              <w:rFonts w:ascii="Lato" w:hAnsi="Lato"/>
            </w:rPr>
          </w:rPrChange>
        </w:rPr>
      </w:pPr>
      <w:proofErr w:type="spellStart"/>
      <w:ins w:id="76" w:author="Oli.Howson" w:date="2025-01-02T17:36:00Z" w16du:dateUtc="2025-01-02T17:36:00Z">
        <w:r w:rsidRPr="00C341E5">
          <w:rPr>
            <w:rFonts w:ascii="Courier New" w:hAnsi="Courier New" w:cs="Courier New"/>
            <w:rPrChange w:id="77" w:author="Oli.Howson" w:date="2025-01-02T17:37:00Z" w16du:dateUtc="2025-01-02T17:37:00Z">
              <w:rPr>
                <w:rFonts w:ascii="Lato" w:hAnsi="Lato"/>
              </w:rPr>
            </w:rPrChange>
          </w:rPr>
          <w:t>const</w:t>
        </w:r>
        <w:proofErr w:type="spellEnd"/>
        <w:r w:rsidRPr="00C341E5">
          <w:rPr>
            <w:rFonts w:ascii="Courier New" w:hAnsi="Courier New" w:cs="Courier New"/>
            <w:rPrChange w:id="78" w:author="Oli.Howson" w:date="2025-01-02T17:37:00Z" w16du:dateUtc="2025-01-02T17:37:00Z">
              <w:rPr>
                <w:rFonts w:ascii="Lato" w:hAnsi="Lato"/>
              </w:rPr>
            </w:rPrChange>
          </w:rPr>
          <w:t xml:space="preserve"> float RZERO = 67.24;           // Define the calibration setting</w:t>
        </w:r>
      </w:ins>
    </w:p>
    <w:p w14:paraId="794D770E" w14:textId="77777777" w:rsidR="00C341E5" w:rsidRPr="00C341E5" w:rsidRDefault="00C341E5" w:rsidP="00C341E5">
      <w:pPr>
        <w:tabs>
          <w:tab w:val="left" w:pos="1335"/>
        </w:tabs>
        <w:rPr>
          <w:ins w:id="79" w:author="Oli.Howson" w:date="2025-01-02T17:36:00Z" w16du:dateUtc="2025-01-02T17:36:00Z"/>
          <w:rFonts w:ascii="Courier New" w:hAnsi="Courier New" w:cs="Courier New"/>
          <w:rPrChange w:id="80" w:author="Oli.Howson" w:date="2025-01-02T17:37:00Z" w16du:dateUtc="2025-01-02T17:37:00Z">
            <w:rPr>
              <w:ins w:id="81" w:author="Oli.Howson" w:date="2025-01-02T17:36:00Z" w16du:dateUtc="2025-01-02T17:36:00Z"/>
              <w:rFonts w:ascii="Lato" w:hAnsi="Lato"/>
            </w:rPr>
          </w:rPrChange>
        </w:rPr>
      </w:pPr>
    </w:p>
    <w:p w14:paraId="2BDD55A3" w14:textId="77777777" w:rsidR="00C341E5" w:rsidRPr="00C341E5" w:rsidRDefault="00C341E5" w:rsidP="00C341E5">
      <w:pPr>
        <w:tabs>
          <w:tab w:val="left" w:pos="1335"/>
        </w:tabs>
        <w:rPr>
          <w:ins w:id="82" w:author="Oli.Howson" w:date="2025-01-02T17:36:00Z" w16du:dateUtc="2025-01-02T17:36:00Z"/>
          <w:rFonts w:ascii="Courier New" w:hAnsi="Courier New" w:cs="Courier New"/>
          <w:rPrChange w:id="83" w:author="Oli.Howson" w:date="2025-01-02T17:37:00Z" w16du:dateUtc="2025-01-02T17:37:00Z">
            <w:rPr>
              <w:ins w:id="84" w:author="Oli.Howson" w:date="2025-01-02T17:36:00Z" w16du:dateUtc="2025-01-02T17:36:00Z"/>
              <w:rFonts w:ascii="Lato" w:hAnsi="Lato"/>
            </w:rPr>
          </w:rPrChange>
        </w:rPr>
      </w:pPr>
      <w:ins w:id="85" w:author="Oli.Howson" w:date="2025-01-02T17:36:00Z" w16du:dateUtc="2025-01-02T17:36:00Z">
        <w:r w:rsidRPr="00C341E5">
          <w:rPr>
            <w:rFonts w:ascii="Courier New" w:hAnsi="Courier New" w:cs="Courier New"/>
            <w:rPrChange w:id="86" w:author="Oli.Howson" w:date="2025-01-02T17:37:00Z" w16du:dateUtc="2025-01-02T17:37:00Z">
              <w:rPr>
                <w:rFonts w:ascii="Lato" w:hAnsi="Lato"/>
              </w:rPr>
            </w:rPrChange>
          </w:rPr>
          <w:t xml:space="preserve">MQ135 </w:t>
        </w:r>
        <w:proofErr w:type="spellStart"/>
        <w:r w:rsidRPr="00C341E5">
          <w:rPr>
            <w:rFonts w:ascii="Courier New" w:hAnsi="Courier New" w:cs="Courier New"/>
            <w:rPrChange w:id="87" w:author="Oli.Howson" w:date="2025-01-02T17:37:00Z" w16du:dateUtc="2025-01-02T17:37:00Z">
              <w:rPr>
                <w:rFonts w:ascii="Lato" w:hAnsi="Lato"/>
              </w:rPr>
            </w:rPrChange>
          </w:rPr>
          <w:t>gasSensor</w:t>
        </w:r>
        <w:proofErr w:type="spellEnd"/>
        <w:r w:rsidRPr="00C341E5">
          <w:rPr>
            <w:rFonts w:ascii="Courier New" w:hAnsi="Courier New" w:cs="Courier New"/>
            <w:rPrChange w:id="88" w:author="Oli.Howson" w:date="2025-01-02T17:37:00Z" w16du:dateUtc="2025-01-02T17:37:00Z">
              <w:rPr>
                <w:rFonts w:ascii="Lato" w:hAnsi="Lato"/>
              </w:rPr>
            </w:rPrChange>
          </w:rPr>
          <w:t xml:space="preserve"> = MQ135(ANALOGPIN, RZERO); // Initialise the MQ-135</w:t>
        </w:r>
      </w:ins>
    </w:p>
    <w:p w14:paraId="652B2A4D" w14:textId="77777777" w:rsidR="00C341E5" w:rsidRPr="00C341E5" w:rsidRDefault="00C341E5" w:rsidP="00C341E5">
      <w:pPr>
        <w:tabs>
          <w:tab w:val="left" w:pos="1335"/>
        </w:tabs>
        <w:rPr>
          <w:ins w:id="89" w:author="Oli.Howson" w:date="2025-01-02T17:36:00Z" w16du:dateUtc="2025-01-02T17:36:00Z"/>
          <w:rFonts w:ascii="Courier New" w:hAnsi="Courier New" w:cs="Courier New"/>
          <w:rPrChange w:id="90" w:author="Oli.Howson" w:date="2025-01-02T17:37:00Z" w16du:dateUtc="2025-01-02T17:37:00Z">
            <w:rPr>
              <w:ins w:id="91" w:author="Oli.Howson" w:date="2025-01-02T17:36:00Z" w16du:dateUtc="2025-01-02T17:36:00Z"/>
              <w:rFonts w:ascii="Lato" w:hAnsi="Lato"/>
            </w:rPr>
          </w:rPrChange>
        </w:rPr>
      </w:pPr>
    </w:p>
    <w:p w14:paraId="4402AEE1" w14:textId="77777777" w:rsidR="00C341E5" w:rsidRPr="00C341E5" w:rsidRDefault="00C341E5" w:rsidP="00C341E5">
      <w:pPr>
        <w:tabs>
          <w:tab w:val="left" w:pos="1335"/>
        </w:tabs>
        <w:rPr>
          <w:ins w:id="92" w:author="Oli.Howson" w:date="2025-01-02T17:36:00Z" w16du:dateUtc="2025-01-02T17:36:00Z"/>
          <w:rFonts w:ascii="Courier New" w:hAnsi="Courier New" w:cs="Courier New"/>
          <w:rPrChange w:id="93" w:author="Oli.Howson" w:date="2025-01-02T17:37:00Z" w16du:dateUtc="2025-01-02T17:37:00Z">
            <w:rPr>
              <w:ins w:id="94" w:author="Oli.Howson" w:date="2025-01-02T17:36:00Z" w16du:dateUtc="2025-01-02T17:36:00Z"/>
              <w:rFonts w:ascii="Lato" w:hAnsi="Lato"/>
            </w:rPr>
          </w:rPrChange>
        </w:rPr>
      </w:pPr>
      <w:ins w:id="95" w:author="Oli.Howson" w:date="2025-01-02T17:36:00Z" w16du:dateUtc="2025-01-02T17:36:00Z">
        <w:r w:rsidRPr="00C341E5">
          <w:rPr>
            <w:rFonts w:ascii="Courier New" w:hAnsi="Courier New" w:cs="Courier New"/>
            <w:rPrChange w:id="96" w:author="Oli.Howson" w:date="2025-01-02T17:37:00Z" w16du:dateUtc="2025-01-02T17:37:00Z">
              <w:rPr>
                <w:rFonts w:ascii="Lato" w:hAnsi="Lato"/>
              </w:rPr>
            </w:rPrChange>
          </w:rPr>
          <w:t xml:space="preserve">void </w:t>
        </w:r>
        <w:proofErr w:type="gramStart"/>
        <w:r w:rsidRPr="00C341E5">
          <w:rPr>
            <w:rFonts w:ascii="Courier New" w:hAnsi="Courier New" w:cs="Courier New"/>
            <w:rPrChange w:id="97" w:author="Oli.Howson" w:date="2025-01-02T17:37:00Z" w16du:dateUtc="2025-01-02T17:37:00Z">
              <w:rPr>
                <w:rFonts w:ascii="Lato" w:hAnsi="Lato"/>
              </w:rPr>
            </w:rPrChange>
          </w:rPr>
          <w:t>setup(</w:t>
        </w:r>
        <w:proofErr w:type="gramEnd"/>
        <w:r w:rsidRPr="00C341E5">
          <w:rPr>
            <w:rFonts w:ascii="Courier New" w:hAnsi="Courier New" w:cs="Courier New"/>
            <w:rPrChange w:id="98" w:author="Oli.Howson" w:date="2025-01-02T17:37:00Z" w16du:dateUtc="2025-01-02T17:37:00Z">
              <w:rPr>
                <w:rFonts w:ascii="Lato" w:hAnsi="Lato"/>
              </w:rPr>
            </w:rPrChange>
          </w:rPr>
          <w:t>) {</w:t>
        </w:r>
      </w:ins>
    </w:p>
    <w:p w14:paraId="35FBBE96" w14:textId="77777777" w:rsidR="00C341E5" w:rsidRPr="00C341E5" w:rsidRDefault="00C341E5" w:rsidP="00C341E5">
      <w:pPr>
        <w:tabs>
          <w:tab w:val="left" w:pos="1335"/>
        </w:tabs>
        <w:rPr>
          <w:ins w:id="99" w:author="Oli.Howson" w:date="2025-01-02T17:36:00Z" w16du:dateUtc="2025-01-02T17:36:00Z"/>
          <w:rFonts w:ascii="Courier New" w:hAnsi="Courier New" w:cs="Courier New"/>
          <w:rPrChange w:id="100" w:author="Oli.Howson" w:date="2025-01-02T17:37:00Z" w16du:dateUtc="2025-01-02T17:37:00Z">
            <w:rPr>
              <w:ins w:id="101" w:author="Oli.Howson" w:date="2025-01-02T17:36:00Z" w16du:dateUtc="2025-01-02T17:36:00Z"/>
              <w:rFonts w:ascii="Lato" w:hAnsi="Lato"/>
            </w:rPr>
          </w:rPrChange>
        </w:rPr>
      </w:pPr>
      <w:ins w:id="102" w:author="Oli.Howson" w:date="2025-01-02T17:36:00Z" w16du:dateUtc="2025-01-02T17:36:00Z">
        <w:r w:rsidRPr="00C341E5">
          <w:rPr>
            <w:rFonts w:ascii="Courier New" w:hAnsi="Courier New" w:cs="Courier New"/>
            <w:rPrChange w:id="103" w:author="Oli.Howson" w:date="2025-01-02T17:37:00Z" w16du:dateUtc="2025-01-02T17:37:00Z">
              <w:rPr>
                <w:rFonts w:ascii="Lato" w:hAnsi="Lato"/>
              </w:rPr>
            </w:rPrChange>
          </w:rPr>
          <w:t xml:space="preserve">  </w:t>
        </w:r>
        <w:proofErr w:type="spellStart"/>
        <w:r w:rsidRPr="00C341E5">
          <w:rPr>
            <w:rFonts w:ascii="Courier New" w:hAnsi="Courier New" w:cs="Courier New"/>
            <w:rPrChange w:id="104" w:author="Oli.Howson" w:date="2025-01-02T17:37:00Z" w16du:dateUtc="2025-01-02T17:37:00Z">
              <w:rPr>
                <w:rFonts w:ascii="Lato" w:hAnsi="Lato"/>
              </w:rPr>
            </w:rPrChange>
          </w:rPr>
          <w:t>Serial.begin</w:t>
        </w:r>
        <w:proofErr w:type="spellEnd"/>
        <w:r w:rsidRPr="00C341E5">
          <w:rPr>
            <w:rFonts w:ascii="Courier New" w:hAnsi="Courier New" w:cs="Courier New"/>
            <w:rPrChange w:id="105" w:author="Oli.Howson" w:date="2025-01-02T17:37:00Z" w16du:dateUtc="2025-01-02T17:37:00Z">
              <w:rPr>
                <w:rFonts w:ascii="Lato" w:hAnsi="Lato"/>
              </w:rPr>
            </w:rPrChange>
          </w:rPr>
          <w:t>(9600</w:t>
        </w:r>
        <w:proofErr w:type="gramStart"/>
        <w:r w:rsidRPr="00C341E5">
          <w:rPr>
            <w:rFonts w:ascii="Courier New" w:hAnsi="Courier New" w:cs="Courier New"/>
            <w:rPrChange w:id="106" w:author="Oli.Howson" w:date="2025-01-02T17:37:00Z" w16du:dateUtc="2025-01-02T17:37:00Z">
              <w:rPr>
                <w:rFonts w:ascii="Lato" w:hAnsi="Lato"/>
              </w:rPr>
            </w:rPrChange>
          </w:rPr>
          <w:t xml:space="preserve">);   </w:t>
        </w:r>
        <w:proofErr w:type="gramEnd"/>
        <w:r w:rsidRPr="00C341E5">
          <w:rPr>
            <w:rFonts w:ascii="Courier New" w:hAnsi="Courier New" w:cs="Courier New"/>
            <w:rPrChange w:id="107" w:author="Oli.Howson" w:date="2025-01-02T17:37:00Z" w16du:dateUtc="2025-01-02T17:37:00Z">
              <w:rPr>
                <w:rFonts w:ascii="Lato" w:hAnsi="Lato"/>
              </w:rPr>
            </w:rPrChange>
          </w:rPr>
          <w:t xml:space="preserve">              // Sets the serial port to 9600</w:t>
        </w:r>
      </w:ins>
    </w:p>
    <w:p w14:paraId="15CB59F6" w14:textId="77777777" w:rsidR="00C341E5" w:rsidRPr="00C341E5" w:rsidRDefault="00C341E5" w:rsidP="00C341E5">
      <w:pPr>
        <w:tabs>
          <w:tab w:val="left" w:pos="1335"/>
        </w:tabs>
        <w:rPr>
          <w:ins w:id="108" w:author="Oli.Howson" w:date="2025-01-02T17:36:00Z" w16du:dateUtc="2025-01-02T17:36:00Z"/>
          <w:rFonts w:ascii="Courier New" w:hAnsi="Courier New" w:cs="Courier New"/>
          <w:rPrChange w:id="109" w:author="Oli.Howson" w:date="2025-01-02T17:37:00Z" w16du:dateUtc="2025-01-02T17:37:00Z">
            <w:rPr>
              <w:ins w:id="110" w:author="Oli.Howson" w:date="2025-01-02T17:36:00Z" w16du:dateUtc="2025-01-02T17:36:00Z"/>
              <w:rFonts w:ascii="Lato" w:hAnsi="Lato"/>
            </w:rPr>
          </w:rPrChange>
        </w:rPr>
      </w:pPr>
      <w:ins w:id="111" w:author="Oli.Howson" w:date="2025-01-02T17:36:00Z" w16du:dateUtc="2025-01-02T17:36:00Z">
        <w:r w:rsidRPr="00C341E5">
          <w:rPr>
            <w:rFonts w:ascii="Courier New" w:hAnsi="Courier New" w:cs="Courier New"/>
            <w:rPrChange w:id="112" w:author="Oli.Howson" w:date="2025-01-02T17:37:00Z" w16du:dateUtc="2025-01-02T17:37:00Z">
              <w:rPr>
                <w:rFonts w:ascii="Lato" w:hAnsi="Lato"/>
              </w:rPr>
            </w:rPrChange>
          </w:rPr>
          <w:t>}</w:t>
        </w:r>
      </w:ins>
    </w:p>
    <w:p w14:paraId="3546E133" w14:textId="77777777" w:rsidR="00C341E5" w:rsidRPr="00C341E5" w:rsidRDefault="00C341E5" w:rsidP="00C341E5">
      <w:pPr>
        <w:tabs>
          <w:tab w:val="left" w:pos="1335"/>
        </w:tabs>
        <w:rPr>
          <w:ins w:id="113" w:author="Oli.Howson" w:date="2025-01-02T17:36:00Z" w16du:dateUtc="2025-01-02T17:36:00Z"/>
          <w:rFonts w:ascii="Courier New" w:hAnsi="Courier New" w:cs="Courier New"/>
          <w:rPrChange w:id="114" w:author="Oli.Howson" w:date="2025-01-02T17:37:00Z" w16du:dateUtc="2025-01-02T17:37:00Z">
            <w:rPr>
              <w:ins w:id="115" w:author="Oli.Howson" w:date="2025-01-02T17:36:00Z" w16du:dateUtc="2025-01-02T17:36:00Z"/>
              <w:rFonts w:ascii="Lato" w:hAnsi="Lato"/>
            </w:rPr>
          </w:rPrChange>
        </w:rPr>
      </w:pPr>
    </w:p>
    <w:p w14:paraId="7B3A2928" w14:textId="77777777" w:rsidR="00C341E5" w:rsidRPr="00C341E5" w:rsidRDefault="00C341E5" w:rsidP="00C341E5">
      <w:pPr>
        <w:tabs>
          <w:tab w:val="left" w:pos="1335"/>
        </w:tabs>
        <w:rPr>
          <w:ins w:id="116" w:author="Oli.Howson" w:date="2025-01-02T17:36:00Z" w16du:dateUtc="2025-01-02T17:36:00Z"/>
          <w:rFonts w:ascii="Courier New" w:hAnsi="Courier New" w:cs="Courier New"/>
          <w:rPrChange w:id="117" w:author="Oli.Howson" w:date="2025-01-02T17:37:00Z" w16du:dateUtc="2025-01-02T17:37:00Z">
            <w:rPr>
              <w:ins w:id="118" w:author="Oli.Howson" w:date="2025-01-02T17:36:00Z" w16du:dateUtc="2025-01-02T17:36:00Z"/>
              <w:rFonts w:ascii="Lato" w:hAnsi="Lato"/>
            </w:rPr>
          </w:rPrChange>
        </w:rPr>
      </w:pPr>
      <w:ins w:id="119" w:author="Oli.Howson" w:date="2025-01-02T17:36:00Z" w16du:dateUtc="2025-01-02T17:36:00Z">
        <w:r w:rsidRPr="00C341E5">
          <w:rPr>
            <w:rFonts w:ascii="Courier New" w:hAnsi="Courier New" w:cs="Courier New"/>
            <w:rPrChange w:id="120" w:author="Oli.Howson" w:date="2025-01-02T17:37:00Z" w16du:dateUtc="2025-01-02T17:37:00Z">
              <w:rPr>
                <w:rFonts w:ascii="Lato" w:hAnsi="Lato"/>
              </w:rPr>
            </w:rPrChange>
          </w:rPr>
          <w:t xml:space="preserve">void </w:t>
        </w:r>
        <w:proofErr w:type="gramStart"/>
        <w:r w:rsidRPr="00C341E5">
          <w:rPr>
            <w:rFonts w:ascii="Courier New" w:hAnsi="Courier New" w:cs="Courier New"/>
            <w:rPrChange w:id="121" w:author="Oli.Howson" w:date="2025-01-02T17:37:00Z" w16du:dateUtc="2025-01-02T17:37:00Z">
              <w:rPr>
                <w:rFonts w:ascii="Lato" w:hAnsi="Lato"/>
              </w:rPr>
            </w:rPrChange>
          </w:rPr>
          <w:t>loop(</w:t>
        </w:r>
        <w:proofErr w:type="gramEnd"/>
        <w:r w:rsidRPr="00C341E5">
          <w:rPr>
            <w:rFonts w:ascii="Courier New" w:hAnsi="Courier New" w:cs="Courier New"/>
            <w:rPrChange w:id="122" w:author="Oli.Howson" w:date="2025-01-02T17:37:00Z" w16du:dateUtc="2025-01-02T17:37:00Z">
              <w:rPr>
                <w:rFonts w:ascii="Lato" w:hAnsi="Lato"/>
              </w:rPr>
            </w:rPrChange>
          </w:rPr>
          <w:t>) {</w:t>
        </w:r>
      </w:ins>
    </w:p>
    <w:p w14:paraId="0149D640" w14:textId="77777777" w:rsidR="00C341E5" w:rsidRPr="00C341E5" w:rsidRDefault="00C341E5" w:rsidP="00C341E5">
      <w:pPr>
        <w:tabs>
          <w:tab w:val="left" w:pos="1335"/>
        </w:tabs>
        <w:rPr>
          <w:ins w:id="123" w:author="Oli.Howson" w:date="2025-01-02T17:36:00Z" w16du:dateUtc="2025-01-02T17:36:00Z"/>
          <w:rFonts w:ascii="Courier New" w:hAnsi="Courier New" w:cs="Courier New"/>
          <w:rPrChange w:id="124" w:author="Oli.Howson" w:date="2025-01-02T17:37:00Z" w16du:dateUtc="2025-01-02T17:37:00Z">
            <w:rPr>
              <w:ins w:id="125" w:author="Oli.Howson" w:date="2025-01-02T17:36:00Z" w16du:dateUtc="2025-01-02T17:36:00Z"/>
              <w:rFonts w:ascii="Lato" w:hAnsi="Lato"/>
            </w:rPr>
          </w:rPrChange>
        </w:rPr>
      </w:pPr>
      <w:ins w:id="126" w:author="Oli.Howson" w:date="2025-01-02T17:36:00Z" w16du:dateUtc="2025-01-02T17:36:00Z">
        <w:r w:rsidRPr="00C341E5">
          <w:rPr>
            <w:rFonts w:ascii="Courier New" w:hAnsi="Courier New" w:cs="Courier New"/>
            <w:rPrChange w:id="127" w:author="Oli.Howson" w:date="2025-01-02T17:37:00Z" w16du:dateUtc="2025-01-02T17:37:00Z">
              <w:rPr>
                <w:rFonts w:ascii="Lato" w:hAnsi="Lato"/>
              </w:rPr>
            </w:rPrChange>
          </w:rPr>
          <w:t xml:space="preserve">  float ppm = </w:t>
        </w:r>
        <w:proofErr w:type="spellStart"/>
        <w:r w:rsidRPr="00C341E5">
          <w:rPr>
            <w:rFonts w:ascii="Courier New" w:hAnsi="Courier New" w:cs="Courier New"/>
            <w:rPrChange w:id="128" w:author="Oli.Howson" w:date="2025-01-02T17:37:00Z" w16du:dateUtc="2025-01-02T17:37:00Z">
              <w:rPr>
                <w:rFonts w:ascii="Lato" w:hAnsi="Lato"/>
              </w:rPr>
            </w:rPrChange>
          </w:rPr>
          <w:t>gasSensor.getPPM</w:t>
        </w:r>
        <w:proofErr w:type="spellEnd"/>
        <w:r w:rsidRPr="00C341E5">
          <w:rPr>
            <w:rFonts w:ascii="Courier New" w:hAnsi="Courier New" w:cs="Courier New"/>
            <w:rPrChange w:id="129" w:author="Oli.Howson" w:date="2025-01-02T17:37:00Z" w16du:dateUtc="2025-01-02T17:37:00Z">
              <w:rPr>
                <w:rFonts w:ascii="Lato" w:hAnsi="Lato"/>
              </w:rPr>
            </w:rPrChange>
          </w:rPr>
          <w:t>(</w:t>
        </w:r>
        <w:proofErr w:type="gramStart"/>
        <w:r w:rsidRPr="00C341E5">
          <w:rPr>
            <w:rFonts w:ascii="Courier New" w:hAnsi="Courier New" w:cs="Courier New"/>
            <w:rPrChange w:id="130" w:author="Oli.Howson" w:date="2025-01-02T17:37:00Z" w16du:dateUtc="2025-01-02T17:37:00Z">
              <w:rPr>
                <w:rFonts w:ascii="Lato" w:hAnsi="Lato"/>
              </w:rPr>
            </w:rPrChange>
          </w:rPr>
          <w:t xml:space="preserve">);   </w:t>
        </w:r>
        <w:proofErr w:type="gramEnd"/>
        <w:r w:rsidRPr="00C341E5">
          <w:rPr>
            <w:rFonts w:ascii="Courier New" w:hAnsi="Courier New" w:cs="Courier New"/>
            <w:rPrChange w:id="131" w:author="Oli.Howson" w:date="2025-01-02T17:37:00Z" w16du:dateUtc="2025-01-02T17:37:00Z">
              <w:rPr>
                <w:rFonts w:ascii="Lato" w:hAnsi="Lato"/>
              </w:rPr>
            </w:rPrChange>
          </w:rPr>
          <w:t xml:space="preserve">  // Read the parts per million</w:t>
        </w:r>
      </w:ins>
    </w:p>
    <w:p w14:paraId="08AD0C53" w14:textId="77777777" w:rsidR="00C341E5" w:rsidRPr="00C341E5" w:rsidRDefault="00C341E5" w:rsidP="00C341E5">
      <w:pPr>
        <w:tabs>
          <w:tab w:val="left" w:pos="1335"/>
        </w:tabs>
        <w:rPr>
          <w:ins w:id="132" w:author="Oli.Howson" w:date="2025-01-02T17:36:00Z" w16du:dateUtc="2025-01-02T17:36:00Z"/>
          <w:rFonts w:ascii="Courier New" w:hAnsi="Courier New" w:cs="Courier New"/>
          <w:rPrChange w:id="133" w:author="Oli.Howson" w:date="2025-01-02T17:37:00Z" w16du:dateUtc="2025-01-02T17:37:00Z">
            <w:rPr>
              <w:ins w:id="134" w:author="Oli.Howson" w:date="2025-01-02T17:36:00Z" w16du:dateUtc="2025-01-02T17:36:00Z"/>
              <w:rFonts w:ascii="Lato" w:hAnsi="Lato"/>
            </w:rPr>
          </w:rPrChange>
        </w:rPr>
      </w:pPr>
      <w:ins w:id="135" w:author="Oli.Howson" w:date="2025-01-02T17:36:00Z" w16du:dateUtc="2025-01-02T17:36:00Z">
        <w:r w:rsidRPr="00C341E5">
          <w:rPr>
            <w:rFonts w:ascii="Courier New" w:hAnsi="Courier New" w:cs="Courier New"/>
            <w:rPrChange w:id="136" w:author="Oli.Howson" w:date="2025-01-02T17:37:00Z" w16du:dateUtc="2025-01-02T17:37:00Z">
              <w:rPr>
                <w:rFonts w:ascii="Lato" w:hAnsi="Lato"/>
              </w:rPr>
            </w:rPrChange>
          </w:rPr>
          <w:t xml:space="preserve">  </w:t>
        </w:r>
        <w:proofErr w:type="spellStart"/>
        <w:r w:rsidRPr="00C341E5">
          <w:rPr>
            <w:rFonts w:ascii="Courier New" w:hAnsi="Courier New" w:cs="Courier New"/>
            <w:rPrChange w:id="137" w:author="Oli.Howson" w:date="2025-01-02T17:37:00Z" w16du:dateUtc="2025-01-02T17:37:00Z">
              <w:rPr>
                <w:rFonts w:ascii="Lato" w:hAnsi="Lato"/>
              </w:rPr>
            </w:rPrChange>
          </w:rPr>
          <w:t>Serial.println</w:t>
        </w:r>
        <w:proofErr w:type="spellEnd"/>
        <w:r w:rsidRPr="00C341E5">
          <w:rPr>
            <w:rFonts w:ascii="Courier New" w:hAnsi="Courier New" w:cs="Courier New"/>
            <w:rPrChange w:id="138" w:author="Oli.Howson" w:date="2025-01-02T17:37:00Z" w16du:dateUtc="2025-01-02T17:37:00Z">
              <w:rPr>
                <w:rFonts w:ascii="Lato" w:hAnsi="Lato"/>
              </w:rPr>
            </w:rPrChange>
          </w:rPr>
          <w:t>(ppm</w:t>
        </w:r>
        <w:proofErr w:type="gramStart"/>
        <w:r w:rsidRPr="00C341E5">
          <w:rPr>
            <w:rFonts w:ascii="Courier New" w:hAnsi="Courier New" w:cs="Courier New"/>
            <w:rPrChange w:id="139" w:author="Oli.Howson" w:date="2025-01-02T17:37:00Z" w16du:dateUtc="2025-01-02T17:37:00Z">
              <w:rPr>
                <w:rFonts w:ascii="Lato" w:hAnsi="Lato"/>
              </w:rPr>
            </w:rPrChange>
          </w:rPr>
          <w:t xml:space="preserve">);   </w:t>
        </w:r>
        <w:proofErr w:type="gramEnd"/>
        <w:r w:rsidRPr="00C341E5">
          <w:rPr>
            <w:rFonts w:ascii="Courier New" w:hAnsi="Courier New" w:cs="Courier New"/>
            <w:rPrChange w:id="140" w:author="Oli.Howson" w:date="2025-01-02T17:37:00Z" w16du:dateUtc="2025-01-02T17:37:00Z">
              <w:rPr>
                <w:rFonts w:ascii="Lato" w:hAnsi="Lato"/>
              </w:rPr>
            </w:rPrChange>
          </w:rPr>
          <w:t xml:space="preserve">             // Output the parts per million</w:t>
        </w:r>
      </w:ins>
    </w:p>
    <w:p w14:paraId="71BE9308" w14:textId="77777777" w:rsidR="00C341E5" w:rsidRPr="00C341E5" w:rsidRDefault="00C341E5" w:rsidP="00C341E5">
      <w:pPr>
        <w:tabs>
          <w:tab w:val="left" w:pos="1335"/>
        </w:tabs>
        <w:rPr>
          <w:ins w:id="141" w:author="Oli.Howson" w:date="2025-01-02T17:36:00Z" w16du:dateUtc="2025-01-02T17:36:00Z"/>
          <w:rFonts w:ascii="Courier New" w:hAnsi="Courier New" w:cs="Courier New"/>
          <w:rPrChange w:id="142" w:author="Oli.Howson" w:date="2025-01-02T17:37:00Z" w16du:dateUtc="2025-01-02T17:37:00Z">
            <w:rPr>
              <w:ins w:id="143" w:author="Oli.Howson" w:date="2025-01-02T17:36:00Z" w16du:dateUtc="2025-01-02T17:36:00Z"/>
              <w:rFonts w:ascii="Lato" w:hAnsi="Lato"/>
            </w:rPr>
          </w:rPrChange>
        </w:rPr>
      </w:pPr>
      <w:ins w:id="144" w:author="Oli.Howson" w:date="2025-01-02T17:36:00Z" w16du:dateUtc="2025-01-02T17:36:00Z">
        <w:r w:rsidRPr="00C341E5">
          <w:rPr>
            <w:rFonts w:ascii="Courier New" w:hAnsi="Courier New" w:cs="Courier New"/>
            <w:rPrChange w:id="145" w:author="Oli.Howson" w:date="2025-01-02T17:37:00Z" w16du:dateUtc="2025-01-02T17:37:00Z">
              <w:rPr>
                <w:rFonts w:ascii="Lato" w:hAnsi="Lato"/>
              </w:rPr>
            </w:rPrChange>
          </w:rPr>
          <w:t xml:space="preserve">  </w:t>
        </w:r>
        <w:proofErr w:type="gramStart"/>
        <w:r w:rsidRPr="00C341E5">
          <w:rPr>
            <w:rFonts w:ascii="Courier New" w:hAnsi="Courier New" w:cs="Courier New"/>
            <w:rPrChange w:id="146" w:author="Oli.Howson" w:date="2025-01-02T17:37:00Z" w16du:dateUtc="2025-01-02T17:37:00Z">
              <w:rPr>
                <w:rFonts w:ascii="Lato" w:hAnsi="Lato"/>
              </w:rPr>
            </w:rPrChange>
          </w:rPr>
          <w:t>delay(</w:t>
        </w:r>
        <w:proofErr w:type="gramEnd"/>
        <w:r w:rsidRPr="00C341E5">
          <w:rPr>
            <w:rFonts w:ascii="Courier New" w:hAnsi="Courier New" w:cs="Courier New"/>
            <w:rPrChange w:id="147" w:author="Oli.Howson" w:date="2025-01-02T17:37:00Z" w16du:dateUtc="2025-01-02T17:37:00Z">
              <w:rPr>
                <w:rFonts w:ascii="Lato" w:hAnsi="Lato"/>
              </w:rPr>
            </w:rPrChange>
          </w:rPr>
          <w:t>1000);                        // Wait 1s</w:t>
        </w:r>
      </w:ins>
    </w:p>
    <w:p w14:paraId="26DDA7A4" w14:textId="371B9F2B" w:rsidR="00033E36" w:rsidDel="00C341E5" w:rsidRDefault="00C341E5" w:rsidP="003F624B">
      <w:pPr>
        <w:tabs>
          <w:tab w:val="left" w:pos="1335"/>
        </w:tabs>
        <w:rPr>
          <w:del w:id="148" w:author="Oli.Howson" w:date="2025-01-02T17:20:00Z" w16du:dateUtc="2025-01-02T17:20:00Z"/>
          <w:rFonts w:ascii="Courier New" w:hAnsi="Courier New" w:cs="Courier New"/>
        </w:rPr>
      </w:pPr>
      <w:ins w:id="149" w:author="Oli.Howson" w:date="2025-01-02T17:36:00Z" w16du:dateUtc="2025-01-02T17:36:00Z">
        <w:r w:rsidRPr="00C341E5">
          <w:rPr>
            <w:rFonts w:ascii="Courier New" w:hAnsi="Courier New" w:cs="Courier New"/>
            <w:rPrChange w:id="150" w:author="Oli.Howson" w:date="2025-01-02T17:37:00Z" w16du:dateUtc="2025-01-02T17:37:00Z">
              <w:rPr>
                <w:rFonts w:ascii="Lato" w:hAnsi="Lato"/>
              </w:rPr>
            </w:rPrChange>
          </w:rPr>
          <w:t>}</w:t>
        </w:r>
      </w:ins>
      <w:commentRangeEnd w:id="63"/>
      <w:ins w:id="151" w:author="Oli.Howson" w:date="2025-01-02T17:37:00Z" w16du:dateUtc="2025-01-02T17:37:00Z">
        <w:r>
          <w:rPr>
            <w:rStyle w:val="CommentReference"/>
          </w:rPr>
          <w:commentReference w:id="63"/>
        </w:r>
      </w:ins>
      <w:del w:id="152" w:author="Oli.Howson" w:date="2025-01-02T17:20:00Z" w16du:dateUtc="2025-01-02T17:20:00Z">
        <w:r w:rsidR="00033E36" w:rsidRPr="003F624B" w:rsidDel="00C341E5">
          <w:rPr>
            <w:rFonts w:ascii="Lato" w:hAnsi="Lato"/>
          </w:rPr>
          <w:delText xml:space="preserve">Once you have successfully uploaded it to your device you should then select monitor from the </w:delText>
        </w:r>
        <w:r w:rsidR="005302F6" w:rsidRPr="003F624B" w:rsidDel="00C341E5">
          <w:rPr>
            <w:rFonts w:ascii="Lato" w:hAnsi="Lato"/>
          </w:rPr>
          <w:delText>left-hand</w:delText>
        </w:r>
        <w:r w:rsidR="00033E36" w:rsidRPr="003F624B" w:rsidDel="00C341E5">
          <w:rPr>
            <w:rFonts w:ascii="Lato" w:hAnsi="Lato"/>
          </w:rPr>
          <w:delText xml:space="preserve"> menu. This will show you the readings that you</w:delText>
        </w:r>
        <w:r w:rsidR="005302F6" w:rsidDel="00C341E5">
          <w:rPr>
            <w:rFonts w:ascii="Lato" w:hAnsi="Lato"/>
          </w:rPr>
          <w:delText>r</w:delText>
        </w:r>
        <w:r w:rsidR="00033E36" w:rsidRPr="003F624B" w:rsidDel="00C341E5">
          <w:rPr>
            <w:rFonts w:ascii="Lato" w:hAnsi="Lato"/>
          </w:rPr>
          <w:delText xml:space="preserve"> device is currently taking.</w:delText>
        </w:r>
        <w:r w:rsidR="00A10CD6" w:rsidRPr="003F624B" w:rsidDel="00C341E5">
          <w:rPr>
            <w:rFonts w:ascii="Lato" w:hAnsi="Lato"/>
          </w:rPr>
          <w:delText xml:space="preserve"> Please note that there may be a delay between uploading the sketch and the readings appearing. </w:delText>
        </w:r>
      </w:del>
    </w:p>
    <w:p w14:paraId="78A3B39B" w14:textId="38AF41DD" w:rsidR="00C341E5" w:rsidRDefault="00C341E5" w:rsidP="00C341E5">
      <w:pPr>
        <w:tabs>
          <w:tab w:val="left" w:pos="1335"/>
        </w:tabs>
        <w:rPr>
          <w:ins w:id="153" w:author="Oli.Howson" w:date="2025-01-02T17:37:00Z" w16du:dateUtc="2025-01-02T17:37:00Z"/>
          <w:rFonts w:ascii="Lato" w:hAnsi="Lato"/>
        </w:rPr>
      </w:pPr>
    </w:p>
    <w:p w14:paraId="06E7898D" w14:textId="11E2067C" w:rsidR="00033E36" w:rsidRPr="00C341E5" w:rsidDel="00C341E5" w:rsidRDefault="00C341E5" w:rsidP="00033E36">
      <w:pPr>
        <w:rPr>
          <w:del w:id="154" w:author="Oli.Howson" w:date="2025-01-02T17:20:00Z" w16du:dateUtc="2025-01-02T17:20:00Z"/>
          <w:rFonts w:ascii="Lato" w:hAnsi="Lato"/>
          <w:rPrChange w:id="155" w:author="Oli.Howson" w:date="2025-01-02T17:37:00Z" w16du:dateUtc="2025-01-02T17:37:00Z">
            <w:rPr>
              <w:del w:id="156" w:author="Oli.Howson" w:date="2025-01-02T17:20:00Z" w16du:dateUtc="2025-01-02T17:20:00Z"/>
              <w:rFonts w:eastAsia="Times New Roman"/>
              <w:lang w:eastAsia="en-GB"/>
            </w:rPr>
          </w:rPrChange>
        </w:rPr>
      </w:pPr>
      <w:ins w:id="157" w:author="Oli.Howson" w:date="2025-01-02T17:37:00Z" w16du:dateUtc="2025-01-02T17:37:00Z">
        <w:r>
          <w:rPr>
            <w:rFonts w:ascii="Lato" w:hAnsi="Lato"/>
          </w:rPr>
          <w:t xml:space="preserve">Run the code.  </w:t>
        </w:r>
      </w:ins>
      <w:del w:id="158" w:author="Oli.Howson" w:date="2025-01-02T17:20:00Z" w16du:dateUtc="2025-01-02T17:20:00Z">
        <w:r w:rsidR="00033E36" w:rsidDel="00C341E5">
          <w:rPr>
            <w:rFonts w:eastAsia="Times New Roman"/>
            <w:noProof/>
            <w:lang w:eastAsia="en-GB"/>
          </w:rPr>
          <w:drawing>
            <wp:inline distT="0" distB="0" distL="0" distR="0" wp14:anchorId="0D20CA8E" wp14:editId="297368C6">
              <wp:extent cx="4713514" cy="3095644"/>
              <wp:effectExtent l="0" t="0" r="0" b="3175"/>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20963" cy="3100536"/>
                      </a:xfrm>
                      <a:prstGeom prst="rect">
                        <a:avLst/>
                      </a:prstGeom>
                    </pic:spPr>
                  </pic:pic>
                </a:graphicData>
              </a:graphic>
            </wp:inline>
          </w:drawing>
        </w:r>
      </w:del>
    </w:p>
    <w:p w14:paraId="1DBCF2E6" w14:textId="5128D3AC" w:rsidR="00033E36" w:rsidRPr="003F624B" w:rsidRDefault="00033E36" w:rsidP="003F624B">
      <w:pPr>
        <w:tabs>
          <w:tab w:val="left" w:pos="1335"/>
        </w:tabs>
        <w:rPr>
          <w:rFonts w:ascii="Lato" w:hAnsi="Lato"/>
        </w:rPr>
      </w:pPr>
      <w:r w:rsidRPr="003F624B">
        <w:rPr>
          <w:rFonts w:ascii="Lato" w:hAnsi="Lato"/>
        </w:rPr>
        <w:t xml:space="preserve">At this stage you now know </w:t>
      </w:r>
      <w:proofErr w:type="gramStart"/>
      <w:r w:rsidRPr="003F624B">
        <w:rPr>
          <w:rFonts w:ascii="Lato" w:hAnsi="Lato"/>
        </w:rPr>
        <w:t>whether or not</w:t>
      </w:r>
      <w:proofErr w:type="gramEnd"/>
      <w:r w:rsidRPr="003F624B">
        <w:rPr>
          <w:rFonts w:ascii="Lato" w:hAnsi="Lato"/>
        </w:rPr>
        <w:t xml:space="preserve"> you</w:t>
      </w:r>
      <w:r w:rsidR="0014658B" w:rsidRPr="003F624B">
        <w:rPr>
          <w:rFonts w:ascii="Lato" w:hAnsi="Lato"/>
        </w:rPr>
        <w:t>r</w:t>
      </w:r>
      <w:r w:rsidRPr="003F624B">
        <w:rPr>
          <w:rFonts w:ascii="Lato" w:hAnsi="Lato"/>
        </w:rPr>
        <w:t xml:space="preserve"> device is taking readings. </w:t>
      </w:r>
      <w:r w:rsidR="005302F6">
        <w:rPr>
          <w:rFonts w:ascii="Lato" w:hAnsi="Lato"/>
        </w:rPr>
        <w:t>N</w:t>
      </w:r>
      <w:r w:rsidRPr="003F624B">
        <w:rPr>
          <w:rFonts w:ascii="Lato" w:hAnsi="Lato"/>
        </w:rPr>
        <w:t xml:space="preserve">ow </w:t>
      </w:r>
      <w:r w:rsidR="005302F6">
        <w:rPr>
          <w:rFonts w:ascii="Lato" w:hAnsi="Lato"/>
        </w:rPr>
        <w:t xml:space="preserve">we </w:t>
      </w:r>
      <w:r w:rsidRPr="003F624B">
        <w:rPr>
          <w:rFonts w:ascii="Lato" w:hAnsi="Lato"/>
        </w:rPr>
        <w:t>want to send these readings to the Arduino Cloud so that we can see a log of readings from throughout the day.</w:t>
      </w:r>
    </w:p>
    <w:p w14:paraId="440A38E3" w14:textId="6DCBAC05" w:rsidR="00C341E5" w:rsidRPr="003F624B" w:rsidDel="00C341E5" w:rsidRDefault="001046C0" w:rsidP="00C341E5">
      <w:pPr>
        <w:tabs>
          <w:tab w:val="left" w:pos="1335"/>
        </w:tabs>
        <w:rPr>
          <w:del w:id="159" w:author="Oli.Howson" w:date="2025-01-04T12:31:00Z" w16du:dateUtc="2025-01-04T12:31:00Z"/>
          <w:moveTo w:id="160" w:author="Oli.Howson" w:date="2025-01-04T12:31:00Z" w16du:dateUtc="2025-01-04T12:31:00Z"/>
          <w:rFonts w:ascii="Lato" w:hAnsi="Lato"/>
        </w:rPr>
      </w:pPr>
      <w:r w:rsidRPr="003F624B">
        <w:rPr>
          <w:rFonts w:ascii="Lato" w:hAnsi="Lato"/>
        </w:rPr>
        <w:t>You should now return to the Arduino IoT Cloud and create a new thing.</w:t>
      </w:r>
      <w:ins w:id="161" w:author="Oli.Howson" w:date="2025-01-04T12:31:00Z" w16du:dateUtc="2025-01-04T12:31:00Z">
        <w:r w:rsidR="00C341E5" w:rsidRPr="00C341E5">
          <w:rPr>
            <w:rFonts w:ascii="Lato" w:hAnsi="Lato"/>
          </w:rPr>
          <w:t xml:space="preserve"> </w:t>
        </w:r>
      </w:ins>
      <w:moveToRangeStart w:id="162" w:author="Oli.Howson" w:date="2025-01-04T12:31:00Z" w:name="move186886278"/>
      <w:moveTo w:id="163" w:author="Oli.Howson" w:date="2025-01-04T12:31:00Z" w16du:dateUtc="2025-01-04T12:31:00Z">
        <w:r w:rsidR="00C341E5">
          <w:rPr>
            <w:rFonts w:ascii="Lato" w:hAnsi="Lato"/>
          </w:rPr>
          <w:t>N</w:t>
        </w:r>
        <w:r w:rsidR="00C341E5" w:rsidRPr="003F624B">
          <w:rPr>
            <w:rFonts w:ascii="Lato" w:hAnsi="Lato"/>
          </w:rPr>
          <w:t xml:space="preserve">ame your thing with a descriptive name and choose the board </w:t>
        </w:r>
        <w:r w:rsidR="00C341E5">
          <w:rPr>
            <w:rFonts w:ascii="Lato" w:hAnsi="Lato"/>
          </w:rPr>
          <w:t>that</w:t>
        </w:r>
        <w:r w:rsidR="00C341E5" w:rsidRPr="003F624B">
          <w:rPr>
            <w:rFonts w:ascii="Lato" w:hAnsi="Lato"/>
          </w:rPr>
          <w:t xml:space="preserve"> it will run on.</w:t>
        </w:r>
      </w:moveTo>
      <w:ins w:id="164" w:author="Oli.Howson" w:date="2025-01-04T12:31:00Z" w16du:dateUtc="2025-01-04T12:31:00Z">
        <w:r w:rsidR="00C341E5">
          <w:rPr>
            <w:rFonts w:ascii="Lato" w:hAnsi="Lato"/>
          </w:rPr>
          <w:t xml:space="preserve"> Don’t forget to add your </w:t>
        </w:r>
        <w:proofErr w:type="spellStart"/>
        <w:r w:rsidR="00C341E5">
          <w:rPr>
            <w:rFonts w:ascii="Lato" w:hAnsi="Lato"/>
          </w:rPr>
          <w:t>WiFi</w:t>
        </w:r>
        <w:proofErr w:type="spellEnd"/>
        <w:r w:rsidR="00C341E5">
          <w:rPr>
            <w:rFonts w:ascii="Lato" w:hAnsi="Lato"/>
          </w:rPr>
          <w:t xml:space="preserve"> details.</w:t>
        </w:r>
      </w:ins>
    </w:p>
    <w:moveToRangeEnd w:id="162"/>
    <w:p w14:paraId="7EACB993" w14:textId="57352AD7" w:rsidR="00033E36" w:rsidRPr="003F624B" w:rsidRDefault="00033E36" w:rsidP="003F624B">
      <w:pPr>
        <w:tabs>
          <w:tab w:val="left" w:pos="1335"/>
        </w:tabs>
        <w:rPr>
          <w:rFonts w:ascii="Lato" w:hAnsi="Lato"/>
        </w:rPr>
      </w:pPr>
    </w:p>
    <w:p w14:paraId="4ED1ACD7" w14:textId="6ED65020" w:rsidR="001046C0" w:rsidRDefault="001046C0" w:rsidP="00033E36">
      <w:pPr>
        <w:rPr>
          <w:rFonts w:eastAsia="Times New Roman"/>
          <w:lang w:eastAsia="en-GB"/>
        </w:rPr>
      </w:pPr>
      <w:del w:id="165" w:author="Oli.Howson" w:date="2025-01-02T17:42:00Z" w16du:dateUtc="2025-01-02T17:42:00Z">
        <w:r w:rsidDel="00C341E5">
          <w:rPr>
            <w:rFonts w:eastAsia="Times New Roman"/>
            <w:noProof/>
            <w:lang w:eastAsia="en-GB"/>
          </w:rPr>
          <w:drawing>
            <wp:inline distT="0" distB="0" distL="0" distR="0" wp14:anchorId="36388847" wp14:editId="0DF44CAA">
              <wp:extent cx="3875314" cy="2515007"/>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91892" cy="2525766"/>
                      </a:xfrm>
                      <a:prstGeom prst="rect">
                        <a:avLst/>
                      </a:prstGeom>
                    </pic:spPr>
                  </pic:pic>
                </a:graphicData>
              </a:graphic>
            </wp:inline>
          </w:drawing>
        </w:r>
      </w:del>
      <w:ins w:id="166" w:author="Oli.Howson" w:date="2025-01-02T17:42:00Z" w16du:dateUtc="2025-01-02T17:42:00Z">
        <w:r w:rsidR="00C341E5">
          <w:rPr>
            <w:rFonts w:eastAsia="Times New Roman"/>
            <w:lang w:eastAsia="en-GB"/>
          </w:rPr>
          <w:t>[L3_IMG1]</w:t>
        </w:r>
      </w:ins>
    </w:p>
    <w:p w14:paraId="1E391020" w14:textId="0DF39865" w:rsidR="001046C0" w:rsidRPr="003F624B" w:rsidDel="00C341E5" w:rsidRDefault="005302F6" w:rsidP="003F624B">
      <w:pPr>
        <w:tabs>
          <w:tab w:val="left" w:pos="1335"/>
        </w:tabs>
        <w:rPr>
          <w:moveFrom w:id="167" w:author="Oli.Howson" w:date="2025-01-04T12:31:00Z" w16du:dateUtc="2025-01-04T12:31:00Z"/>
          <w:rFonts w:ascii="Lato" w:hAnsi="Lato"/>
        </w:rPr>
      </w:pPr>
      <w:moveFromRangeStart w:id="168" w:author="Oli.Howson" w:date="2025-01-04T12:31:00Z" w:name="move186886278"/>
      <w:moveFrom w:id="169" w:author="Oli.Howson" w:date="2025-01-04T12:31:00Z" w16du:dateUtc="2025-01-04T12:31:00Z">
        <w:r w:rsidDel="00C341E5">
          <w:rPr>
            <w:rFonts w:ascii="Lato" w:hAnsi="Lato"/>
          </w:rPr>
          <w:t>N</w:t>
        </w:r>
        <w:r w:rsidR="001046C0" w:rsidRPr="003F624B" w:rsidDel="00C341E5">
          <w:rPr>
            <w:rFonts w:ascii="Lato" w:hAnsi="Lato"/>
          </w:rPr>
          <w:t xml:space="preserve">ame your thing with a descriptive name and choose the board </w:t>
        </w:r>
        <w:r w:rsidDel="00C341E5">
          <w:rPr>
            <w:rFonts w:ascii="Lato" w:hAnsi="Lato"/>
          </w:rPr>
          <w:t>that</w:t>
        </w:r>
        <w:r w:rsidR="001046C0" w:rsidRPr="003F624B" w:rsidDel="00C341E5">
          <w:rPr>
            <w:rFonts w:ascii="Lato" w:hAnsi="Lato"/>
          </w:rPr>
          <w:t xml:space="preserve"> it will run on.</w:t>
        </w:r>
      </w:moveFrom>
    </w:p>
    <w:moveFromRangeEnd w:id="168"/>
    <w:p w14:paraId="59064836" w14:textId="16C92AFD" w:rsidR="001046C0" w:rsidDel="00C341E5" w:rsidRDefault="001046C0" w:rsidP="00033E36">
      <w:pPr>
        <w:rPr>
          <w:del w:id="170" w:author="Oli.Howson" w:date="2025-01-04T12:31:00Z" w16du:dateUtc="2025-01-04T12:31:00Z"/>
          <w:rFonts w:eastAsia="Times New Roman"/>
          <w:lang w:eastAsia="en-GB"/>
        </w:rPr>
      </w:pPr>
      <w:del w:id="171" w:author="Oli.Howson" w:date="2025-01-02T17:46:00Z" w16du:dateUtc="2025-01-02T17:46:00Z">
        <w:r w:rsidDel="00C341E5">
          <w:rPr>
            <w:rFonts w:eastAsia="Times New Roman"/>
            <w:noProof/>
            <w:lang w:eastAsia="en-GB"/>
          </w:rPr>
          <w:drawing>
            <wp:inline distT="0" distB="0" distL="0" distR="0" wp14:anchorId="5C2B8EE0" wp14:editId="582AB6AA">
              <wp:extent cx="3755571" cy="3389055"/>
              <wp:effectExtent l="0" t="0" r="3810" b="190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62711" cy="3395498"/>
                      </a:xfrm>
                      <a:prstGeom prst="rect">
                        <a:avLst/>
                      </a:prstGeom>
                    </pic:spPr>
                  </pic:pic>
                </a:graphicData>
              </a:graphic>
            </wp:inline>
          </w:drawing>
        </w:r>
      </w:del>
    </w:p>
    <w:p w14:paraId="715B537B" w14:textId="35376BDA" w:rsidR="001046C0" w:rsidRPr="003F624B" w:rsidRDefault="001046C0" w:rsidP="003F624B">
      <w:pPr>
        <w:tabs>
          <w:tab w:val="left" w:pos="1335"/>
        </w:tabs>
        <w:rPr>
          <w:rFonts w:ascii="Lato" w:hAnsi="Lato"/>
        </w:rPr>
      </w:pPr>
      <w:r w:rsidRPr="003F624B">
        <w:rPr>
          <w:rFonts w:ascii="Lato" w:hAnsi="Lato"/>
        </w:rPr>
        <w:t>Once you have created your thing</w:t>
      </w:r>
      <w:r w:rsidR="005302F6">
        <w:rPr>
          <w:rFonts w:ascii="Lato" w:hAnsi="Lato"/>
        </w:rPr>
        <w:t>,</w:t>
      </w:r>
      <w:r w:rsidRPr="003F624B">
        <w:rPr>
          <w:rFonts w:ascii="Lato" w:hAnsi="Lato"/>
        </w:rPr>
        <w:t xml:space="preserve"> you should create a new </w:t>
      </w:r>
      <w:del w:id="172" w:author="Oli.Howson" w:date="2025-01-02T17:43:00Z" w16du:dateUtc="2025-01-02T17:43:00Z">
        <w:r w:rsidRPr="003F624B" w:rsidDel="00C341E5">
          <w:rPr>
            <w:rFonts w:ascii="Lato" w:hAnsi="Lato"/>
          </w:rPr>
          <w:delText>property</w:delText>
        </w:r>
      </w:del>
      <w:ins w:id="173" w:author="Oli.Howson" w:date="2025-01-02T17:43:00Z" w16du:dateUtc="2025-01-02T17:43:00Z">
        <w:r w:rsidR="00C341E5">
          <w:rPr>
            <w:rFonts w:ascii="Lato" w:hAnsi="Lato"/>
          </w:rPr>
          <w:t>variable</w:t>
        </w:r>
      </w:ins>
      <w:r w:rsidRPr="003F624B">
        <w:rPr>
          <w:rFonts w:ascii="Lato" w:hAnsi="Lato"/>
        </w:rPr>
        <w:t>. In the example above</w:t>
      </w:r>
      <w:r w:rsidR="005302F6">
        <w:rPr>
          <w:rFonts w:ascii="Lato" w:hAnsi="Lato"/>
        </w:rPr>
        <w:t>,</w:t>
      </w:r>
      <w:r w:rsidRPr="003F624B">
        <w:rPr>
          <w:rFonts w:ascii="Lato" w:hAnsi="Lato"/>
        </w:rPr>
        <w:t xml:space="preserve"> the </w:t>
      </w:r>
      <w:del w:id="174" w:author="Oli.Howson" w:date="2025-01-02T17:45:00Z" w16du:dateUtc="2025-01-02T17:45:00Z">
        <w:r w:rsidRPr="003F624B" w:rsidDel="00C341E5">
          <w:rPr>
            <w:rFonts w:ascii="Lato" w:hAnsi="Lato"/>
          </w:rPr>
          <w:delText xml:space="preserve">property </w:delText>
        </w:r>
      </w:del>
      <w:ins w:id="175" w:author="Oli.Howson" w:date="2025-01-02T17:45:00Z" w16du:dateUtc="2025-01-02T17:45:00Z">
        <w:r w:rsidR="00C341E5">
          <w:rPr>
            <w:rFonts w:ascii="Lato" w:hAnsi="Lato"/>
          </w:rPr>
          <w:t>variable</w:t>
        </w:r>
        <w:r w:rsidR="00C341E5" w:rsidRPr="003F624B">
          <w:rPr>
            <w:rFonts w:ascii="Lato" w:hAnsi="Lato"/>
          </w:rPr>
          <w:t xml:space="preserve"> </w:t>
        </w:r>
      </w:ins>
      <w:r w:rsidRPr="003F624B">
        <w:rPr>
          <w:rFonts w:ascii="Lato" w:hAnsi="Lato"/>
        </w:rPr>
        <w:t xml:space="preserve">has been named </w:t>
      </w:r>
      <w:del w:id="176" w:author="Oli.Howson" w:date="2025-01-02T17:45:00Z" w16du:dateUtc="2025-01-02T17:45:00Z">
        <w:r w:rsidR="005302F6" w:rsidDel="00C341E5">
          <w:rPr>
            <w:rFonts w:ascii="Lato" w:hAnsi="Lato"/>
          </w:rPr>
          <w:delText>‘</w:delText>
        </w:r>
        <w:r w:rsidRPr="003F624B" w:rsidDel="00C341E5">
          <w:rPr>
            <w:rFonts w:ascii="Lato" w:hAnsi="Lato"/>
          </w:rPr>
          <w:delText>AirQuality</w:delText>
        </w:r>
        <w:r w:rsidR="005302F6" w:rsidDel="00C341E5">
          <w:rPr>
            <w:rFonts w:ascii="Lato" w:hAnsi="Lato"/>
          </w:rPr>
          <w:delText>’</w:delText>
        </w:r>
        <w:r w:rsidRPr="003F624B" w:rsidDel="00C341E5">
          <w:rPr>
            <w:rFonts w:ascii="Lato" w:hAnsi="Lato"/>
          </w:rPr>
          <w:delText xml:space="preserve"> and the variable is named </w:delText>
        </w:r>
      </w:del>
      <w:r w:rsidRPr="003F624B">
        <w:rPr>
          <w:rFonts w:ascii="Lato" w:hAnsi="Lato"/>
        </w:rPr>
        <w:t xml:space="preserve">reading. The sensor will return a </w:t>
      </w:r>
      <w:ins w:id="177" w:author="Oli.Howson" w:date="2025-01-04T12:48:00Z" w16du:dateUtc="2025-01-04T12:48:00Z">
        <w:r w:rsidR="00C341E5">
          <w:rPr>
            <w:rFonts w:ascii="Lato" w:hAnsi="Lato"/>
          </w:rPr>
          <w:t xml:space="preserve">float </w:t>
        </w:r>
      </w:ins>
      <w:del w:id="178" w:author="Oli.Howson" w:date="2025-01-02T17:45:00Z" w16du:dateUtc="2025-01-02T17:45:00Z">
        <w:r w:rsidRPr="003F624B" w:rsidDel="00C341E5">
          <w:rPr>
            <w:rFonts w:ascii="Lato" w:hAnsi="Lato"/>
          </w:rPr>
          <w:delText xml:space="preserve">whole </w:delText>
        </w:r>
      </w:del>
      <w:r w:rsidR="005302F6" w:rsidRPr="003F624B">
        <w:rPr>
          <w:rFonts w:ascii="Lato" w:hAnsi="Lato"/>
        </w:rPr>
        <w:t>number,</w:t>
      </w:r>
      <w:r w:rsidRPr="003F624B">
        <w:rPr>
          <w:rFonts w:ascii="Lato" w:hAnsi="Lato"/>
        </w:rPr>
        <w:t xml:space="preserve"> so it is important that the data type is set as </w:t>
      </w:r>
      <w:del w:id="179" w:author="Oli.Howson" w:date="2025-01-02T17:45:00Z" w16du:dateUtc="2025-01-02T17:45:00Z">
        <w:r w:rsidRPr="003F624B" w:rsidDel="00C341E5">
          <w:rPr>
            <w:rFonts w:ascii="Lato" w:hAnsi="Lato"/>
          </w:rPr>
          <w:delText>int</w:delText>
        </w:r>
      </w:del>
      <w:ins w:id="180" w:author="Oli.Howson" w:date="2025-01-04T12:48:00Z" w16du:dateUtc="2025-01-04T12:48:00Z">
        <w:r w:rsidR="00C341E5">
          <w:rPr>
            <w:rFonts w:ascii="Lato" w:hAnsi="Lato"/>
          </w:rPr>
          <w:t>float</w:t>
        </w:r>
      </w:ins>
      <w:r w:rsidRPr="003F624B">
        <w:rPr>
          <w:rFonts w:ascii="Lato" w:hAnsi="Lato"/>
        </w:rPr>
        <w:t xml:space="preserve">. </w:t>
      </w:r>
      <w:ins w:id="181" w:author="Oli.Howson" w:date="2025-01-04T12:31:00Z" w16du:dateUtc="2025-01-04T12:31:00Z">
        <w:r w:rsidR="00C341E5">
          <w:rPr>
            <w:rFonts w:ascii="Lato" w:hAnsi="Lato"/>
          </w:rPr>
          <w:t xml:space="preserve">It is only going to be read, so click </w:t>
        </w:r>
        <w:r w:rsidR="00C341E5">
          <w:rPr>
            <w:rFonts w:ascii="Lato" w:hAnsi="Lato"/>
            <w:b/>
            <w:bCs/>
          </w:rPr>
          <w:t xml:space="preserve">Read </w:t>
        </w:r>
        <w:r w:rsidR="00C341E5" w:rsidRPr="00C341E5">
          <w:rPr>
            <w:rFonts w:ascii="Lato" w:hAnsi="Lato"/>
            <w:rPrChange w:id="182" w:author="Oli.Howson" w:date="2025-01-04T12:31:00Z" w16du:dateUtc="2025-01-04T12:31:00Z">
              <w:rPr>
                <w:rFonts w:ascii="Lato" w:hAnsi="Lato"/>
                <w:b/>
                <w:bCs/>
              </w:rPr>
            </w:rPrChange>
          </w:rPr>
          <w:t>Only</w:t>
        </w:r>
        <w:r w:rsidR="00C341E5">
          <w:rPr>
            <w:rFonts w:ascii="Lato" w:hAnsi="Lato"/>
          </w:rPr>
          <w:t xml:space="preserve">. </w:t>
        </w:r>
      </w:ins>
      <w:r w:rsidRPr="00C341E5">
        <w:rPr>
          <w:rFonts w:ascii="Lato" w:hAnsi="Lato"/>
        </w:rPr>
        <w:t>Click</w:t>
      </w:r>
      <w:r w:rsidRPr="003F624B">
        <w:rPr>
          <w:rFonts w:ascii="Lato" w:hAnsi="Lato"/>
        </w:rPr>
        <w:t xml:space="preserve"> on </w:t>
      </w:r>
      <w:r w:rsidR="005302F6">
        <w:rPr>
          <w:rFonts w:ascii="Lato" w:hAnsi="Lato"/>
        </w:rPr>
        <w:t>‘</w:t>
      </w:r>
      <w:del w:id="183" w:author="Oli.Howson" w:date="2025-01-02T17:45:00Z" w16du:dateUtc="2025-01-02T17:45:00Z">
        <w:r w:rsidR="005302F6" w:rsidDel="00C341E5">
          <w:rPr>
            <w:rFonts w:ascii="Lato" w:hAnsi="Lato"/>
          </w:rPr>
          <w:delText>S</w:delText>
        </w:r>
        <w:r w:rsidRPr="003F624B" w:rsidDel="00C341E5">
          <w:rPr>
            <w:rFonts w:ascii="Lato" w:hAnsi="Lato"/>
          </w:rPr>
          <w:delText>ave</w:delText>
        </w:r>
        <w:r w:rsidR="005302F6" w:rsidDel="00C341E5">
          <w:rPr>
            <w:rFonts w:ascii="Lato" w:hAnsi="Lato"/>
          </w:rPr>
          <w:delText>’</w:delText>
        </w:r>
      </w:del>
      <w:ins w:id="184" w:author="Oli.Howson" w:date="2025-01-02T17:45:00Z" w16du:dateUtc="2025-01-02T17:45:00Z">
        <w:r w:rsidR="00C341E5">
          <w:rPr>
            <w:rFonts w:ascii="Lato" w:hAnsi="Lato"/>
          </w:rPr>
          <w:t>Add Variable</w:t>
        </w:r>
      </w:ins>
      <w:r w:rsidRPr="003F624B">
        <w:rPr>
          <w:rFonts w:ascii="Lato" w:hAnsi="Lato"/>
        </w:rPr>
        <w:t>.</w:t>
      </w:r>
    </w:p>
    <w:p w14:paraId="3D75A2BD" w14:textId="0E80072C" w:rsidR="001046C0" w:rsidRDefault="001046C0" w:rsidP="00033E36">
      <w:pPr>
        <w:rPr>
          <w:rFonts w:eastAsia="Times New Roman"/>
          <w:lang w:eastAsia="en-GB"/>
        </w:rPr>
      </w:pPr>
      <w:del w:id="185" w:author="Oli.Howson" w:date="2025-01-02T17:47:00Z" w16du:dateUtc="2025-01-02T17:47:00Z">
        <w:r w:rsidDel="00C341E5">
          <w:rPr>
            <w:rFonts w:eastAsia="Times New Roman"/>
            <w:noProof/>
            <w:lang w:eastAsia="en-GB"/>
          </w:rPr>
          <w:drawing>
            <wp:inline distT="0" distB="0" distL="0" distR="0" wp14:anchorId="2209CFED" wp14:editId="250A7D7C">
              <wp:extent cx="4327573" cy="2024743"/>
              <wp:effectExtent l="0" t="0" r="3175" b="0"/>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59810" cy="2039826"/>
                      </a:xfrm>
                      <a:prstGeom prst="rect">
                        <a:avLst/>
                      </a:prstGeom>
                    </pic:spPr>
                  </pic:pic>
                </a:graphicData>
              </a:graphic>
            </wp:inline>
          </w:drawing>
        </w:r>
      </w:del>
      <w:ins w:id="186" w:author="Oli.Howson" w:date="2025-01-02T17:47:00Z" w16du:dateUtc="2025-01-02T17:47:00Z">
        <w:r w:rsidR="00C341E5">
          <w:rPr>
            <w:rFonts w:eastAsia="Times New Roman"/>
            <w:lang w:eastAsia="en-GB"/>
          </w:rPr>
          <w:t>[L3_IMG</w:t>
        </w:r>
      </w:ins>
      <w:ins w:id="187" w:author="Oli.Howson" w:date="2025-01-04T12:31:00Z" w16du:dateUtc="2025-01-04T12:31:00Z">
        <w:r w:rsidR="00C341E5">
          <w:rPr>
            <w:rFonts w:eastAsia="Times New Roman"/>
            <w:lang w:eastAsia="en-GB"/>
          </w:rPr>
          <w:t>2</w:t>
        </w:r>
      </w:ins>
      <w:ins w:id="188" w:author="Oli.Howson" w:date="2025-01-02T17:47:00Z" w16du:dateUtc="2025-01-02T17:47:00Z">
        <w:r w:rsidR="00C341E5">
          <w:rPr>
            <w:rFonts w:eastAsia="Times New Roman"/>
            <w:lang w:eastAsia="en-GB"/>
          </w:rPr>
          <w:t>]</w:t>
        </w:r>
      </w:ins>
    </w:p>
    <w:p w14:paraId="4D18269C" w14:textId="146E421B" w:rsidR="001046C0" w:rsidRPr="003F624B" w:rsidRDefault="001046C0" w:rsidP="003F624B">
      <w:pPr>
        <w:tabs>
          <w:tab w:val="left" w:pos="1335"/>
        </w:tabs>
        <w:rPr>
          <w:rFonts w:ascii="Lato" w:hAnsi="Lato"/>
        </w:rPr>
      </w:pPr>
      <w:r w:rsidRPr="003F624B">
        <w:rPr>
          <w:rFonts w:ascii="Lato" w:hAnsi="Lato"/>
        </w:rPr>
        <w:t xml:space="preserve">You should now select </w:t>
      </w:r>
      <w:r w:rsidR="005302F6">
        <w:rPr>
          <w:rFonts w:ascii="Lato" w:hAnsi="Lato"/>
        </w:rPr>
        <w:t>‘</w:t>
      </w:r>
      <w:del w:id="189" w:author="Oli.Howson" w:date="2025-01-02T17:47:00Z" w16du:dateUtc="2025-01-02T17:47:00Z">
        <w:r w:rsidR="005302F6" w:rsidDel="00C341E5">
          <w:rPr>
            <w:rFonts w:ascii="Lato" w:hAnsi="Lato"/>
          </w:rPr>
          <w:delText>E</w:delText>
        </w:r>
        <w:r w:rsidRPr="003F624B" w:rsidDel="00C341E5">
          <w:rPr>
            <w:rFonts w:ascii="Lato" w:hAnsi="Lato"/>
          </w:rPr>
          <w:delText xml:space="preserve">dit </w:delText>
        </w:r>
      </w:del>
      <w:ins w:id="190" w:author="Oli.Howson" w:date="2025-01-02T17:47:00Z" w16du:dateUtc="2025-01-02T17:47:00Z">
        <w:r w:rsidR="00C341E5">
          <w:rPr>
            <w:rFonts w:ascii="Lato" w:hAnsi="Lato"/>
          </w:rPr>
          <w:t>S</w:t>
        </w:r>
      </w:ins>
      <w:del w:id="191" w:author="Oli.Howson" w:date="2025-01-02T17:47:00Z" w16du:dateUtc="2025-01-02T17:47:00Z">
        <w:r w:rsidRPr="003F624B" w:rsidDel="00C341E5">
          <w:rPr>
            <w:rFonts w:ascii="Lato" w:hAnsi="Lato"/>
          </w:rPr>
          <w:delText>s</w:delText>
        </w:r>
      </w:del>
      <w:r w:rsidRPr="003F624B">
        <w:rPr>
          <w:rFonts w:ascii="Lato" w:hAnsi="Lato"/>
        </w:rPr>
        <w:t>ketch</w:t>
      </w:r>
      <w:r w:rsidR="005302F6">
        <w:rPr>
          <w:rFonts w:ascii="Lato" w:hAnsi="Lato"/>
        </w:rPr>
        <w:t>’</w:t>
      </w:r>
      <w:r w:rsidRPr="003F624B">
        <w:rPr>
          <w:rFonts w:ascii="Lato" w:hAnsi="Lato"/>
        </w:rPr>
        <w:t>. This will take you to the basic code which has been automatically generated. You now need to write the sensor value back to the variable ‘reading’ so that it can be sent back to the IoT cloud.</w:t>
      </w:r>
    </w:p>
    <w:p w14:paraId="31C4DF43" w14:textId="3F52C4B0" w:rsidR="001046C0" w:rsidRDefault="00C341E5" w:rsidP="00033E36">
      <w:pPr>
        <w:rPr>
          <w:rFonts w:eastAsia="Times New Roman"/>
          <w:lang w:eastAsia="en-GB"/>
        </w:rPr>
      </w:pPr>
      <w:ins w:id="192" w:author="Oli.Howson" w:date="2025-01-04T12:42:00Z" w16du:dateUtc="2025-01-04T12:42:00Z">
        <w:r>
          <w:rPr>
            <w:rFonts w:eastAsia="Times New Roman"/>
            <w:lang w:eastAsia="en-GB"/>
          </w:rPr>
          <w:t>[L3_IMG3]</w:t>
        </w:r>
      </w:ins>
      <w:del w:id="193" w:author="Oli.Howson" w:date="2025-01-04T12:42:00Z" w16du:dateUtc="2025-01-04T12:42:00Z">
        <w:r w:rsidR="001046C0" w:rsidDel="00C341E5">
          <w:rPr>
            <w:rFonts w:eastAsia="Times New Roman"/>
            <w:noProof/>
            <w:lang w:eastAsia="en-GB"/>
          </w:rPr>
          <w:drawing>
            <wp:inline distT="0" distB="0" distL="0" distR="0" wp14:anchorId="436E9D75" wp14:editId="3FB36C6A">
              <wp:extent cx="6858000" cy="396303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963035"/>
                      </a:xfrm>
                      <a:prstGeom prst="rect">
                        <a:avLst/>
                      </a:prstGeom>
                    </pic:spPr>
                  </pic:pic>
                </a:graphicData>
              </a:graphic>
            </wp:inline>
          </w:drawing>
        </w:r>
      </w:del>
    </w:p>
    <w:p w14:paraId="7DAA7D14" w14:textId="58E0E404" w:rsidR="00C341E5" w:rsidRDefault="005302F6" w:rsidP="003F624B">
      <w:pPr>
        <w:tabs>
          <w:tab w:val="left" w:pos="1335"/>
        </w:tabs>
        <w:rPr>
          <w:ins w:id="194" w:author="Oli.Howson" w:date="2025-01-04T12:43:00Z" w16du:dateUtc="2025-01-04T12:43:00Z"/>
          <w:rFonts w:ascii="Lato" w:hAnsi="Lato"/>
        </w:rPr>
      </w:pPr>
      <w:r>
        <w:rPr>
          <w:rFonts w:ascii="Lato" w:hAnsi="Lato"/>
        </w:rPr>
        <w:t>F</w:t>
      </w:r>
      <w:r w:rsidR="001046C0" w:rsidRPr="003F624B">
        <w:rPr>
          <w:rFonts w:ascii="Lato" w:hAnsi="Lato"/>
        </w:rPr>
        <w:t>irs</w:t>
      </w:r>
      <w:r>
        <w:rPr>
          <w:rFonts w:ascii="Lato" w:hAnsi="Lato"/>
        </w:rPr>
        <w:t>t,</w:t>
      </w:r>
      <w:r w:rsidR="001046C0" w:rsidRPr="003F624B">
        <w:rPr>
          <w:rFonts w:ascii="Lato" w:hAnsi="Lato"/>
        </w:rPr>
        <w:t xml:space="preserve"> </w:t>
      </w:r>
      <w:r>
        <w:rPr>
          <w:rFonts w:ascii="Lato" w:hAnsi="Lato"/>
        </w:rPr>
        <w:t xml:space="preserve">you </w:t>
      </w:r>
      <w:r w:rsidR="001046C0" w:rsidRPr="003F624B">
        <w:rPr>
          <w:rFonts w:ascii="Lato" w:hAnsi="Lato"/>
        </w:rPr>
        <w:t xml:space="preserve">should import the air quality sensor library using the code on line </w:t>
      </w:r>
      <w:ins w:id="195" w:author="Oli.Howson" w:date="2025-01-04T12:43:00Z" w16du:dateUtc="2025-01-04T12:43:00Z">
        <w:r w:rsidR="00C341E5">
          <w:rPr>
            <w:rFonts w:ascii="Lato" w:hAnsi="Lato"/>
          </w:rPr>
          <w:t>1</w:t>
        </w:r>
      </w:ins>
      <w:del w:id="196" w:author="Oli.Howson" w:date="2025-01-04T12:43:00Z" w16du:dateUtc="2025-01-04T12:43:00Z">
        <w:r w:rsidR="001046C0" w:rsidRPr="003F624B" w:rsidDel="00C341E5">
          <w:rPr>
            <w:rFonts w:ascii="Lato" w:hAnsi="Lato"/>
          </w:rPr>
          <w:delText>2</w:delText>
        </w:r>
      </w:del>
      <w:r w:rsidR="001046C0" w:rsidRPr="003F624B">
        <w:rPr>
          <w:rFonts w:ascii="Lato" w:hAnsi="Lato"/>
        </w:rPr>
        <w:t xml:space="preserve">. You also need to say which port the sensor is plugged into which is defined on line 3. </w:t>
      </w:r>
      <w:ins w:id="197" w:author="Oli.Howson" w:date="2025-01-04T12:43:00Z" w16du:dateUtc="2025-01-04T12:43:00Z">
        <w:r w:rsidR="00C341E5">
          <w:rPr>
            <w:rFonts w:ascii="Lato" w:hAnsi="Lato"/>
          </w:rPr>
          <w:t xml:space="preserve">We define the RZERO value (which your teacher should give you) on line 4 and then create the </w:t>
        </w:r>
        <w:proofErr w:type="spellStart"/>
        <w:r w:rsidR="00C341E5">
          <w:rPr>
            <w:rFonts w:ascii="Lato" w:hAnsi="Lato"/>
          </w:rPr>
          <w:t>gasSensor</w:t>
        </w:r>
        <w:proofErr w:type="spellEnd"/>
        <w:r w:rsidR="00C341E5">
          <w:rPr>
            <w:rFonts w:ascii="Lato" w:hAnsi="Lato"/>
          </w:rPr>
          <w:t xml:space="preserve"> object (</w:t>
        </w:r>
      </w:ins>
      <w:ins w:id="198" w:author="Oli.Howson" w:date="2025-01-04T12:44:00Z" w16du:dateUtc="2025-01-04T12:44:00Z">
        <w:r w:rsidR="00C341E5">
          <w:rPr>
            <w:rFonts w:ascii="Lato" w:hAnsi="Lato"/>
          </w:rPr>
          <w:t xml:space="preserve">line 5). This is all very similar to the test code, with the additional </w:t>
        </w:r>
        <w:proofErr w:type="spellStart"/>
        <w:r w:rsidR="00C341E5">
          <w:rPr>
            <w:rFonts w:ascii="Lato" w:hAnsi="Lato"/>
          </w:rPr>
          <w:t>thingProperties</w:t>
        </w:r>
        <w:proofErr w:type="spellEnd"/>
        <w:r w:rsidR="00C341E5">
          <w:rPr>
            <w:rFonts w:ascii="Lato" w:hAnsi="Lato"/>
          </w:rPr>
          <w:t xml:space="preserve"> include.</w:t>
        </w:r>
      </w:ins>
    </w:p>
    <w:p w14:paraId="2CEFC5F6" w14:textId="77777777" w:rsidR="00C341E5" w:rsidRDefault="00C341E5" w:rsidP="003F624B">
      <w:pPr>
        <w:tabs>
          <w:tab w:val="left" w:pos="1335"/>
        </w:tabs>
        <w:rPr>
          <w:ins w:id="199" w:author="Oli.Howson" w:date="2025-01-04T12:45:00Z" w16du:dateUtc="2025-01-04T12:45:00Z"/>
          <w:rFonts w:ascii="Lato" w:hAnsi="Lato"/>
        </w:rPr>
      </w:pPr>
      <w:ins w:id="200" w:author="Oli.Howson" w:date="2025-01-04T12:45:00Z" w16du:dateUtc="2025-01-04T12:45:00Z">
        <w:r>
          <w:rPr>
            <w:rFonts w:ascii="Lato" w:hAnsi="Lato"/>
          </w:rPr>
          <w:lastRenderedPageBreak/>
          <w:t>[L3_IMG4]</w:t>
        </w:r>
      </w:ins>
    </w:p>
    <w:p w14:paraId="0250566F" w14:textId="78196A6F" w:rsidR="001046C0" w:rsidRDefault="006E164A" w:rsidP="003F624B">
      <w:pPr>
        <w:tabs>
          <w:tab w:val="left" w:pos="1335"/>
        </w:tabs>
        <w:rPr>
          <w:ins w:id="201" w:author="Oli.Howson" w:date="2025-01-04T12:46:00Z" w16du:dateUtc="2025-01-04T12:46:00Z"/>
          <w:rFonts w:ascii="Lato" w:hAnsi="Lato"/>
        </w:rPr>
      </w:pPr>
      <w:del w:id="202" w:author="Oli.Howson" w:date="2025-01-04T12:45:00Z" w16du:dateUtc="2025-01-04T12:45:00Z">
        <w:r w:rsidRPr="003F624B" w:rsidDel="00C341E5">
          <w:rPr>
            <w:rFonts w:ascii="Lato" w:hAnsi="Lato"/>
          </w:rPr>
          <w:delText>Inside the setup loop</w:delText>
        </w:r>
        <w:r w:rsidR="005302F6" w:rsidDel="00C341E5">
          <w:rPr>
            <w:rFonts w:ascii="Lato" w:hAnsi="Lato"/>
          </w:rPr>
          <w:delText>,</w:delText>
        </w:r>
        <w:r w:rsidRPr="003F624B" w:rsidDel="00C341E5">
          <w:rPr>
            <w:rFonts w:ascii="Lato" w:hAnsi="Lato"/>
          </w:rPr>
          <w:delText xml:space="preserve"> you should add the various lines relating to the sensor. These ha</w:delText>
        </w:r>
        <w:r w:rsidR="005302F6" w:rsidDel="00C341E5">
          <w:rPr>
            <w:rFonts w:ascii="Lato" w:hAnsi="Lato"/>
          </w:rPr>
          <w:delText>ve</w:delText>
        </w:r>
        <w:r w:rsidRPr="003F624B" w:rsidDel="00C341E5">
          <w:rPr>
            <w:rFonts w:ascii="Lato" w:hAnsi="Lato"/>
          </w:rPr>
          <w:delText xml:space="preserve"> been taken from the example file.</w:delText>
        </w:r>
      </w:del>
      <w:ins w:id="203" w:author="Oli.Howson" w:date="2025-01-04T12:45:00Z" w16du:dateUtc="2025-01-04T12:45:00Z">
        <w:r w:rsidR="00C341E5">
          <w:rPr>
            <w:rFonts w:ascii="Lato" w:hAnsi="Lato"/>
          </w:rPr>
          <w:t xml:space="preserve">Inside the setup loop, we’ve turned on the in-built LED (lines 8-9) and turn it off and on again (lines 22 and 24-26) to indicate the </w:t>
        </w:r>
      </w:ins>
      <w:ins w:id="204" w:author="Oli.Howson" w:date="2025-01-04T12:46:00Z" w16du:dateUtc="2025-01-04T12:46:00Z">
        <w:r w:rsidR="00C341E5">
          <w:rPr>
            <w:rFonts w:ascii="Lato" w:hAnsi="Lato"/>
          </w:rPr>
          <w:t xml:space="preserve">Arduino is in the setup loop. </w:t>
        </w:r>
      </w:ins>
    </w:p>
    <w:p w14:paraId="26E880DB" w14:textId="31EF97D4" w:rsidR="00C341E5" w:rsidRDefault="00C341E5" w:rsidP="003F624B">
      <w:pPr>
        <w:tabs>
          <w:tab w:val="left" w:pos="1335"/>
        </w:tabs>
        <w:rPr>
          <w:ins w:id="205" w:author="Oli.Howson" w:date="2025-01-04T12:46:00Z" w16du:dateUtc="2025-01-04T12:46:00Z"/>
          <w:rFonts w:ascii="Lato" w:hAnsi="Lato"/>
        </w:rPr>
      </w:pPr>
      <w:ins w:id="206" w:author="Oli.Howson" w:date="2025-01-04T12:46:00Z" w16du:dateUtc="2025-01-04T12:46:00Z">
        <w:r>
          <w:rPr>
            <w:rFonts w:ascii="Lato" w:hAnsi="Lato"/>
          </w:rPr>
          <w:t>The important bit we have done here is simply to set reading to 1 so we can check it is coming through. This is on line 23.</w:t>
        </w:r>
      </w:ins>
    </w:p>
    <w:p w14:paraId="072D6539" w14:textId="77777777" w:rsidR="00C341E5" w:rsidRPr="003F624B" w:rsidRDefault="00C341E5" w:rsidP="003F624B">
      <w:pPr>
        <w:tabs>
          <w:tab w:val="left" w:pos="1335"/>
        </w:tabs>
        <w:rPr>
          <w:rFonts w:ascii="Lato" w:hAnsi="Lato"/>
        </w:rPr>
      </w:pPr>
    </w:p>
    <w:p w14:paraId="746CE0B8" w14:textId="01F50EB2" w:rsidR="006E164A" w:rsidRDefault="006E164A" w:rsidP="00033E36">
      <w:pPr>
        <w:rPr>
          <w:ins w:id="207" w:author="Oli.Howson" w:date="2025-01-04T12:46:00Z" w16du:dateUtc="2025-01-04T12:46:00Z"/>
          <w:rFonts w:ascii="Lato" w:hAnsi="Lato"/>
        </w:rPr>
      </w:pPr>
      <w:r w:rsidRPr="003F624B">
        <w:rPr>
          <w:rFonts w:ascii="Lato" w:hAnsi="Lato"/>
        </w:rPr>
        <w:t xml:space="preserve">This completes the setup loop. You now need to add the main loop which handles the readings. </w:t>
      </w:r>
      <w:del w:id="208" w:author="Oli.Howson" w:date="2025-01-04T12:46:00Z" w16du:dateUtc="2025-01-04T12:46:00Z">
        <w:r w:rsidDel="00C341E5">
          <w:rPr>
            <w:rFonts w:eastAsia="Times New Roman"/>
            <w:noProof/>
            <w:lang w:eastAsia="en-GB"/>
          </w:rPr>
          <w:drawing>
            <wp:inline distT="0" distB="0" distL="0" distR="0" wp14:anchorId="0F078E7F" wp14:editId="314169ED">
              <wp:extent cx="4469918" cy="3537857"/>
              <wp:effectExtent l="0" t="0" r="635" b="571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6565" cy="3551033"/>
                      </a:xfrm>
                      <a:prstGeom prst="rect">
                        <a:avLst/>
                      </a:prstGeom>
                    </pic:spPr>
                  </pic:pic>
                </a:graphicData>
              </a:graphic>
            </wp:inline>
          </w:drawing>
        </w:r>
      </w:del>
    </w:p>
    <w:p w14:paraId="63150AE7" w14:textId="7780FB3B" w:rsidR="00C341E5" w:rsidRDefault="00C341E5" w:rsidP="00033E36">
      <w:pPr>
        <w:rPr>
          <w:rFonts w:eastAsia="Times New Roman"/>
          <w:lang w:eastAsia="en-GB"/>
        </w:rPr>
      </w:pPr>
      <w:ins w:id="209" w:author="Oli.Howson" w:date="2025-01-04T12:46:00Z" w16du:dateUtc="2025-01-04T12:46:00Z">
        <w:r>
          <w:rPr>
            <w:rFonts w:ascii="Lato" w:hAnsi="Lato"/>
          </w:rPr>
          <w:t>[L3_IMG5]</w:t>
        </w:r>
      </w:ins>
    </w:p>
    <w:p w14:paraId="539D8287" w14:textId="11B4026C" w:rsidR="006E164A" w:rsidRPr="003F624B" w:rsidRDefault="006E164A" w:rsidP="003F624B">
      <w:pPr>
        <w:tabs>
          <w:tab w:val="left" w:pos="1335"/>
        </w:tabs>
        <w:rPr>
          <w:rFonts w:ascii="Lato" w:hAnsi="Lato"/>
        </w:rPr>
      </w:pPr>
      <w:del w:id="210" w:author="Oli.Howson" w:date="2025-01-04T12:47:00Z" w16du:dateUtc="2025-01-04T12:47:00Z">
        <w:r w:rsidRPr="003F624B" w:rsidDel="00C341E5">
          <w:rPr>
            <w:rFonts w:ascii="Lato" w:hAnsi="Lato"/>
          </w:rPr>
          <w:delText>It</w:delText>
        </w:r>
        <w:r w:rsidR="005302F6" w:rsidDel="00C341E5">
          <w:rPr>
            <w:rFonts w:ascii="Lato" w:hAnsi="Lato"/>
          </w:rPr>
          <w:delText>’s</w:delText>
        </w:r>
        <w:r w:rsidRPr="003F624B" w:rsidDel="00C341E5">
          <w:rPr>
            <w:rFonts w:ascii="Lato" w:hAnsi="Lato"/>
          </w:rPr>
          <w:delText xml:space="preserve"> important to state that the reading is an integer in order to ensure that the data is successfully transferred to the cloud. The if statement has been added from the example </w:delText>
        </w:r>
        <w:r w:rsidR="005302F6" w:rsidRPr="003F624B" w:rsidDel="00C341E5">
          <w:rPr>
            <w:rFonts w:ascii="Lato" w:hAnsi="Lato"/>
          </w:rPr>
          <w:delText>file,</w:delText>
        </w:r>
        <w:r w:rsidRPr="003F624B" w:rsidDel="00C341E5">
          <w:rPr>
            <w:rFonts w:ascii="Lato" w:hAnsi="Lato"/>
          </w:rPr>
          <w:delText xml:space="preserve"> but this information isn’t added to the cloud.</w:delText>
        </w:r>
      </w:del>
      <w:ins w:id="211" w:author="Oli.Howson" w:date="2025-01-04T12:47:00Z" w16du:dateUtc="2025-01-04T12:47:00Z">
        <w:r w:rsidR="00C341E5">
          <w:rPr>
            <w:rFonts w:ascii="Lato" w:hAnsi="Lato"/>
          </w:rPr>
          <w:t xml:space="preserve">We have again flashed the built-in LED quickly to show the Arduino is in the main loop – then we read the PPM from the sensor and </w:t>
        </w:r>
      </w:ins>
      <w:ins w:id="212" w:author="Oli.Howson" w:date="2025-01-04T12:51:00Z" w16du:dateUtc="2025-01-04T12:51:00Z">
        <w:r w:rsidR="00C341E5">
          <w:rPr>
            <w:rFonts w:ascii="Lato" w:hAnsi="Lato"/>
          </w:rPr>
          <w:t xml:space="preserve">copy the value into the variable </w:t>
        </w:r>
        <w:r w:rsidR="00C341E5">
          <w:rPr>
            <w:rFonts w:ascii="Lato" w:hAnsi="Lato"/>
            <w:b/>
            <w:bCs/>
          </w:rPr>
          <w:t>reading</w:t>
        </w:r>
        <w:r w:rsidR="00C341E5">
          <w:rPr>
            <w:rFonts w:ascii="Lato" w:hAnsi="Lato"/>
          </w:rPr>
          <w:t>.</w:t>
        </w:r>
      </w:ins>
      <w:r w:rsidRPr="003F624B">
        <w:rPr>
          <w:rFonts w:ascii="Lato" w:hAnsi="Lato"/>
        </w:rPr>
        <w:t xml:space="preserve"> You can now upload your program to your device and check in the </w:t>
      </w:r>
      <w:del w:id="213" w:author="Oli.Howson" w:date="2025-01-04T12:52:00Z" w16du:dateUtc="2025-01-04T12:52:00Z">
        <w:r w:rsidRPr="003F624B" w:rsidDel="00C341E5">
          <w:rPr>
            <w:rFonts w:ascii="Lato" w:hAnsi="Lato"/>
          </w:rPr>
          <w:delText xml:space="preserve">monitor </w:delText>
        </w:r>
      </w:del>
      <w:ins w:id="214" w:author="Oli.Howson" w:date="2025-01-04T12:52:00Z" w16du:dateUtc="2025-01-04T12:52:00Z">
        <w:r w:rsidR="00C341E5">
          <w:rPr>
            <w:rFonts w:ascii="Lato" w:hAnsi="Lato"/>
          </w:rPr>
          <w:t>setup</w:t>
        </w:r>
        <w:r w:rsidR="00C341E5" w:rsidRPr="003F624B">
          <w:rPr>
            <w:rFonts w:ascii="Lato" w:hAnsi="Lato"/>
          </w:rPr>
          <w:t xml:space="preserve"> </w:t>
        </w:r>
      </w:ins>
      <w:r w:rsidRPr="003F624B">
        <w:rPr>
          <w:rFonts w:ascii="Lato" w:hAnsi="Lato"/>
        </w:rPr>
        <w:t xml:space="preserve">tab that values are </w:t>
      </w:r>
      <w:del w:id="215" w:author="Oli.Howson" w:date="2025-01-04T12:52:00Z" w16du:dateUtc="2025-01-04T12:52:00Z">
        <w:r w:rsidRPr="003F624B" w:rsidDel="00C341E5">
          <w:rPr>
            <w:rFonts w:ascii="Lato" w:hAnsi="Lato"/>
          </w:rPr>
          <w:delText xml:space="preserve">recorded </w:delText>
        </w:r>
      </w:del>
      <w:ins w:id="216" w:author="Oli.Howson" w:date="2025-01-04T12:52:00Z" w16du:dateUtc="2025-01-04T12:52:00Z">
        <w:r w:rsidR="00C341E5">
          <w:rPr>
            <w:rFonts w:ascii="Lato" w:hAnsi="Lato"/>
          </w:rPr>
          <w:t>read</w:t>
        </w:r>
        <w:r w:rsidR="00C341E5" w:rsidRPr="003F624B">
          <w:rPr>
            <w:rFonts w:ascii="Lato" w:hAnsi="Lato"/>
          </w:rPr>
          <w:t xml:space="preserve"> </w:t>
        </w:r>
      </w:ins>
      <w:r w:rsidRPr="003F624B">
        <w:rPr>
          <w:rFonts w:ascii="Lato" w:hAnsi="Lato"/>
        </w:rPr>
        <w:t xml:space="preserve">successfully.  </w:t>
      </w:r>
      <w:del w:id="217" w:author="Oli.Howson" w:date="2025-01-04T12:52:00Z" w16du:dateUtc="2025-01-04T12:52:00Z">
        <w:r w:rsidRPr="003F624B" w:rsidDel="00C341E5">
          <w:rPr>
            <w:rFonts w:ascii="Lato" w:hAnsi="Lato"/>
          </w:rPr>
          <w:delText>The Serial.print lines are the commands which are outputting to the monitor.</w:delText>
        </w:r>
      </w:del>
    </w:p>
    <w:p w14:paraId="4DAD5BD1" w14:textId="28E7B789" w:rsidR="006E164A" w:rsidRPr="003F624B" w:rsidRDefault="006E164A" w:rsidP="003F624B">
      <w:pPr>
        <w:tabs>
          <w:tab w:val="left" w:pos="1335"/>
        </w:tabs>
        <w:rPr>
          <w:rFonts w:ascii="Lato" w:hAnsi="Lato"/>
        </w:rPr>
      </w:pPr>
      <w:r w:rsidRPr="003F624B">
        <w:rPr>
          <w:rFonts w:ascii="Lato" w:hAnsi="Lato"/>
        </w:rPr>
        <w:t xml:space="preserve">It is now time to create your IoT dashboard. Click on </w:t>
      </w:r>
      <w:del w:id="218" w:author="Oli.Howson" w:date="2025-01-04T12:53:00Z" w16du:dateUtc="2025-01-04T12:53:00Z">
        <w:r w:rsidR="005302F6" w:rsidDel="00C341E5">
          <w:rPr>
            <w:rFonts w:ascii="Lato" w:hAnsi="Lato"/>
          </w:rPr>
          <w:delText>‘R</w:delText>
        </w:r>
        <w:r w:rsidRPr="003F624B" w:rsidDel="00C341E5">
          <w:rPr>
            <w:rFonts w:ascii="Lato" w:hAnsi="Lato"/>
          </w:rPr>
          <w:delText>eturn to IoT cloud</w:delText>
        </w:r>
        <w:r w:rsidR="005302F6" w:rsidDel="00C341E5">
          <w:rPr>
            <w:rFonts w:ascii="Lato" w:hAnsi="Lato"/>
          </w:rPr>
          <w:delText>’</w:delText>
        </w:r>
        <w:r w:rsidRPr="003F624B" w:rsidDel="00C341E5">
          <w:rPr>
            <w:rFonts w:ascii="Lato" w:hAnsi="Lato"/>
          </w:rPr>
          <w:delText xml:space="preserve"> and then </w:delText>
        </w:r>
      </w:del>
      <w:r w:rsidR="005302F6">
        <w:rPr>
          <w:rFonts w:ascii="Lato" w:hAnsi="Lato"/>
        </w:rPr>
        <w:t>‘D</w:t>
      </w:r>
      <w:r w:rsidRPr="003F624B">
        <w:rPr>
          <w:rFonts w:ascii="Lato" w:hAnsi="Lato"/>
        </w:rPr>
        <w:t>ashboards</w:t>
      </w:r>
      <w:r w:rsidR="005302F6">
        <w:rPr>
          <w:rFonts w:ascii="Lato" w:hAnsi="Lato"/>
        </w:rPr>
        <w:t>’</w:t>
      </w:r>
      <w:ins w:id="219" w:author="Oli.Howson" w:date="2025-01-04T12:53:00Z" w16du:dateUtc="2025-01-04T12:53:00Z">
        <w:r w:rsidR="00C341E5">
          <w:rPr>
            <w:rFonts w:ascii="Lato" w:hAnsi="Lato"/>
          </w:rPr>
          <w:t xml:space="preserve"> and then +DASHBOARD</w:t>
        </w:r>
      </w:ins>
      <w:del w:id="220" w:author="Oli.Howson" w:date="2025-01-04T12:53:00Z" w16du:dateUtc="2025-01-04T12:53:00Z">
        <w:r w:rsidRPr="003F624B" w:rsidDel="00C341E5">
          <w:rPr>
            <w:rFonts w:ascii="Lato" w:hAnsi="Lato"/>
          </w:rPr>
          <w:delText>.</w:delText>
        </w:r>
      </w:del>
    </w:p>
    <w:p w14:paraId="7294E64B" w14:textId="34AAEDB7" w:rsidR="006E164A" w:rsidRDefault="00C341E5" w:rsidP="00033E36">
      <w:pPr>
        <w:rPr>
          <w:ins w:id="221" w:author="Oli.Howson" w:date="2025-01-04T12:54:00Z" w16du:dateUtc="2025-01-04T12:54:00Z"/>
          <w:rFonts w:eastAsia="Times New Roman"/>
          <w:lang w:eastAsia="en-GB"/>
        </w:rPr>
      </w:pPr>
      <w:ins w:id="222" w:author="Oli.Howson" w:date="2025-01-04T12:54:00Z" w16du:dateUtc="2025-01-04T12:54:00Z">
        <w:r>
          <w:rPr>
            <w:rFonts w:eastAsia="Times New Roman"/>
            <w:lang w:eastAsia="en-GB"/>
          </w:rPr>
          <w:t>[L3_IMG6]</w:t>
        </w:r>
      </w:ins>
      <w:del w:id="223" w:author="Oli.Howson" w:date="2025-01-04T12:53:00Z" w16du:dateUtc="2025-01-04T12:53:00Z">
        <w:r w:rsidR="003A6B78" w:rsidDel="00C341E5">
          <w:rPr>
            <w:rFonts w:eastAsia="Times New Roman"/>
            <w:noProof/>
            <w:lang w:eastAsia="en-GB"/>
          </w:rPr>
          <w:drawing>
            <wp:inline distT="0" distB="0" distL="0" distR="0" wp14:anchorId="275EA460" wp14:editId="7AE50E16">
              <wp:extent cx="4488521" cy="3788229"/>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97317" cy="3795653"/>
                      </a:xfrm>
                      <a:prstGeom prst="rect">
                        <a:avLst/>
                      </a:prstGeom>
                    </pic:spPr>
                  </pic:pic>
                </a:graphicData>
              </a:graphic>
            </wp:inline>
          </w:drawing>
        </w:r>
      </w:del>
    </w:p>
    <w:p w14:paraId="4D90F70D" w14:textId="41F1FC9A" w:rsidR="00C341E5" w:rsidDel="00C341E5" w:rsidRDefault="00C341E5" w:rsidP="00033E36">
      <w:pPr>
        <w:rPr>
          <w:del w:id="224" w:author="Oli.Howson" w:date="2025-01-04T12:54:00Z" w16du:dateUtc="2025-01-04T12:54:00Z"/>
          <w:rFonts w:eastAsia="Times New Roman"/>
          <w:lang w:eastAsia="en-GB"/>
        </w:rPr>
      </w:pPr>
    </w:p>
    <w:p w14:paraId="542A4B0F" w14:textId="553D0294" w:rsidR="003A6B78" w:rsidRPr="003F624B" w:rsidRDefault="003A6B78" w:rsidP="003F624B">
      <w:pPr>
        <w:tabs>
          <w:tab w:val="left" w:pos="1335"/>
        </w:tabs>
        <w:rPr>
          <w:rFonts w:ascii="Lato" w:hAnsi="Lato"/>
        </w:rPr>
      </w:pPr>
      <w:r w:rsidRPr="003F624B">
        <w:rPr>
          <w:rFonts w:ascii="Lato" w:hAnsi="Lato"/>
        </w:rPr>
        <w:t>Create a new dashboard, give it a meaningful name and then add a value widget.</w:t>
      </w:r>
    </w:p>
    <w:p w14:paraId="2098DBFB" w14:textId="5CD8D714" w:rsidR="003A6B78" w:rsidDel="00C341E5" w:rsidRDefault="003A6B78" w:rsidP="00033E36">
      <w:pPr>
        <w:rPr>
          <w:del w:id="225" w:author="Oli.Howson" w:date="2025-01-04T12:54:00Z" w16du:dateUtc="2025-01-04T12:54:00Z"/>
          <w:rFonts w:eastAsia="Times New Roman"/>
          <w:lang w:eastAsia="en-GB"/>
        </w:rPr>
      </w:pPr>
      <w:del w:id="226" w:author="Oli.Howson" w:date="2025-01-04T12:54:00Z" w16du:dateUtc="2025-01-04T12:54:00Z">
        <w:r w:rsidDel="00C341E5">
          <w:rPr>
            <w:rFonts w:eastAsia="Times New Roman"/>
            <w:noProof/>
            <w:lang w:eastAsia="en-GB"/>
          </w:rPr>
          <w:drawing>
            <wp:inline distT="0" distB="0" distL="0" distR="0" wp14:anchorId="6CE58D3C" wp14:editId="744EF156">
              <wp:extent cx="4536533" cy="2699657"/>
              <wp:effectExtent l="0" t="0" r="0" b="5715"/>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46811" cy="2705774"/>
                      </a:xfrm>
                      <a:prstGeom prst="rect">
                        <a:avLst/>
                      </a:prstGeom>
                    </pic:spPr>
                  </pic:pic>
                </a:graphicData>
              </a:graphic>
            </wp:inline>
          </w:drawing>
        </w:r>
      </w:del>
    </w:p>
    <w:p w14:paraId="4C842079" w14:textId="1BC4D01E" w:rsidR="003A6B78" w:rsidRDefault="003A6B78" w:rsidP="003F624B">
      <w:pPr>
        <w:tabs>
          <w:tab w:val="left" w:pos="1335"/>
        </w:tabs>
        <w:rPr>
          <w:ins w:id="227" w:author="Oli.Howson" w:date="2025-01-04T12:54:00Z" w16du:dateUtc="2025-01-04T12:54:00Z"/>
          <w:rFonts w:ascii="Lato" w:hAnsi="Lato"/>
        </w:rPr>
      </w:pPr>
      <w:r w:rsidRPr="003F624B">
        <w:rPr>
          <w:rFonts w:ascii="Lato" w:hAnsi="Lato"/>
        </w:rPr>
        <w:t xml:space="preserve">Give your widget a name and </w:t>
      </w:r>
      <w:del w:id="228" w:author="Oli.Howson" w:date="2025-01-04T12:54:00Z" w16du:dateUtc="2025-01-04T12:54:00Z">
        <w:r w:rsidRPr="003F624B" w:rsidDel="00C341E5">
          <w:rPr>
            <w:rFonts w:ascii="Lato" w:hAnsi="Lato"/>
          </w:rPr>
          <w:delText xml:space="preserve">attach it to the property which you defined earlier. Click on </w:delText>
        </w:r>
        <w:r w:rsidR="005302F6" w:rsidDel="00C341E5">
          <w:rPr>
            <w:rFonts w:ascii="Lato" w:hAnsi="Lato"/>
          </w:rPr>
          <w:delText>‘</w:delText>
        </w:r>
        <w:r w:rsidRPr="003F624B" w:rsidDel="00C341E5">
          <w:rPr>
            <w:rFonts w:ascii="Lato" w:hAnsi="Lato"/>
          </w:rPr>
          <w:delText xml:space="preserve">Link </w:delText>
        </w:r>
        <w:r w:rsidR="005302F6" w:rsidDel="00C341E5">
          <w:rPr>
            <w:rFonts w:ascii="Lato" w:hAnsi="Lato"/>
          </w:rPr>
          <w:delText>p</w:delText>
        </w:r>
        <w:r w:rsidRPr="003F624B" w:rsidDel="00C341E5">
          <w:rPr>
            <w:rFonts w:ascii="Lato" w:hAnsi="Lato"/>
          </w:rPr>
          <w:delText>roperty</w:delText>
        </w:r>
        <w:r w:rsidR="005302F6" w:rsidDel="00C341E5">
          <w:rPr>
            <w:rFonts w:ascii="Lato" w:hAnsi="Lato"/>
          </w:rPr>
          <w:delText>’</w:delText>
        </w:r>
      </w:del>
      <w:ins w:id="229" w:author="Oli.Howson" w:date="2025-01-04T12:54:00Z" w16du:dateUtc="2025-01-04T12:54:00Z">
        <w:r w:rsidR="00C341E5">
          <w:rPr>
            <w:rFonts w:ascii="Lato" w:hAnsi="Lato"/>
          </w:rPr>
          <w:t xml:space="preserve">select </w:t>
        </w:r>
        <w:r w:rsidR="00C341E5">
          <w:rPr>
            <w:rFonts w:ascii="Lato" w:hAnsi="Lato"/>
            <w:b/>
            <w:bCs/>
          </w:rPr>
          <w:t>Link Variable</w:t>
        </w:r>
      </w:ins>
      <w:r w:rsidRPr="003F624B">
        <w:rPr>
          <w:rFonts w:ascii="Lato" w:hAnsi="Lato"/>
        </w:rPr>
        <w:t>.</w:t>
      </w:r>
    </w:p>
    <w:p w14:paraId="0D8A84FE" w14:textId="77777777" w:rsidR="00C341E5" w:rsidRDefault="00C341E5" w:rsidP="00C341E5">
      <w:pPr>
        <w:rPr>
          <w:ins w:id="230" w:author="Oli.Howson" w:date="2025-01-04T12:54:00Z" w16du:dateUtc="2025-01-04T12:54:00Z"/>
          <w:rFonts w:eastAsia="Times New Roman"/>
          <w:lang w:eastAsia="en-GB"/>
        </w:rPr>
      </w:pPr>
      <w:ins w:id="231" w:author="Oli.Howson" w:date="2025-01-04T12:54:00Z" w16du:dateUtc="2025-01-04T12:54:00Z">
        <w:r>
          <w:rPr>
            <w:rFonts w:eastAsia="Times New Roman"/>
            <w:lang w:eastAsia="en-GB"/>
          </w:rPr>
          <w:t>[L3_IMG7]</w:t>
        </w:r>
      </w:ins>
    </w:p>
    <w:p w14:paraId="2DDF4A1D" w14:textId="6E662557" w:rsidR="00C341E5" w:rsidRDefault="00C341E5" w:rsidP="003F624B">
      <w:pPr>
        <w:tabs>
          <w:tab w:val="left" w:pos="1335"/>
        </w:tabs>
        <w:rPr>
          <w:ins w:id="232" w:author="Oli.Howson" w:date="2025-01-04T13:14:00Z" w16du:dateUtc="2025-01-04T13:14:00Z"/>
          <w:rFonts w:ascii="Lato" w:hAnsi="Lato"/>
        </w:rPr>
      </w:pPr>
      <w:ins w:id="233" w:author="Oli.Howson" w:date="2025-01-04T13:12:00Z" w16du:dateUtc="2025-01-04T13:12:00Z">
        <w:r>
          <w:rPr>
            <w:rFonts w:ascii="Lato" w:hAnsi="Lato"/>
          </w:rPr>
          <w:t>Follow through the steps to link your variable.</w:t>
        </w:r>
      </w:ins>
    </w:p>
    <w:p w14:paraId="0301B7F1" w14:textId="6BEF6F14" w:rsidR="00C341E5" w:rsidRPr="003F624B" w:rsidRDefault="00C341E5" w:rsidP="003F624B">
      <w:pPr>
        <w:tabs>
          <w:tab w:val="left" w:pos="1335"/>
        </w:tabs>
        <w:rPr>
          <w:rFonts w:ascii="Lato" w:hAnsi="Lato"/>
        </w:rPr>
      </w:pPr>
      <w:ins w:id="234" w:author="Oli.Howson" w:date="2025-01-04T13:14:00Z" w16du:dateUtc="2025-01-04T13:14:00Z">
        <w:r>
          <w:rPr>
            <w:rFonts w:ascii="Lato" w:hAnsi="Lato"/>
          </w:rPr>
          <w:t>[L3_IMG8]</w:t>
        </w:r>
      </w:ins>
    </w:p>
    <w:p w14:paraId="3C3A8070" w14:textId="215B5AB0" w:rsidR="003A6B78" w:rsidRPr="003F624B" w:rsidRDefault="003A6B78" w:rsidP="003F624B">
      <w:pPr>
        <w:tabs>
          <w:tab w:val="left" w:pos="1335"/>
        </w:tabs>
        <w:rPr>
          <w:rFonts w:ascii="Lato" w:hAnsi="Lato"/>
        </w:rPr>
      </w:pPr>
      <w:r w:rsidRPr="003F624B">
        <w:rPr>
          <w:rFonts w:ascii="Lato" w:hAnsi="Lato"/>
        </w:rPr>
        <w:t>Repeat the same process for a chart widget. You will then see your data being displayed live.</w:t>
      </w:r>
    </w:p>
    <w:p w14:paraId="48B2DFCA" w14:textId="7D94AB5D" w:rsidR="003A6B78" w:rsidRDefault="00C341E5" w:rsidP="00033E36">
      <w:pPr>
        <w:rPr>
          <w:rFonts w:eastAsia="Times New Roman"/>
          <w:lang w:eastAsia="en-GB"/>
        </w:rPr>
      </w:pPr>
      <w:ins w:id="235" w:author="Oli.Howson" w:date="2025-01-04T13:13:00Z" w16du:dateUtc="2025-01-04T13:13:00Z">
        <w:r>
          <w:rPr>
            <w:rFonts w:eastAsia="Times New Roman"/>
            <w:lang w:eastAsia="en-GB"/>
          </w:rPr>
          <w:t>[L3_IMG</w:t>
        </w:r>
      </w:ins>
      <w:ins w:id="236" w:author="Oli.Howson" w:date="2025-01-04T13:14:00Z" w16du:dateUtc="2025-01-04T13:14:00Z">
        <w:r>
          <w:rPr>
            <w:rFonts w:eastAsia="Times New Roman"/>
            <w:lang w:eastAsia="en-GB"/>
          </w:rPr>
          <w:t>9</w:t>
        </w:r>
      </w:ins>
      <w:ins w:id="237" w:author="Oli.Howson" w:date="2025-01-04T13:13:00Z" w16du:dateUtc="2025-01-04T13:13:00Z">
        <w:r>
          <w:rPr>
            <w:rFonts w:eastAsia="Times New Roman"/>
            <w:lang w:eastAsia="en-GB"/>
          </w:rPr>
          <w:t>] [L3_IMG</w:t>
        </w:r>
      </w:ins>
      <w:ins w:id="238" w:author="Oli.Howson" w:date="2025-01-04T13:14:00Z" w16du:dateUtc="2025-01-04T13:14:00Z">
        <w:r>
          <w:rPr>
            <w:rFonts w:eastAsia="Times New Roman"/>
            <w:lang w:eastAsia="en-GB"/>
          </w:rPr>
          <w:t>10</w:t>
        </w:r>
      </w:ins>
      <w:ins w:id="239" w:author="Oli.Howson" w:date="2025-01-04T13:13:00Z" w16du:dateUtc="2025-01-04T13:13:00Z">
        <w:r>
          <w:rPr>
            <w:rFonts w:eastAsia="Times New Roman"/>
            <w:lang w:eastAsia="en-GB"/>
          </w:rPr>
          <w:t>]</w:t>
        </w:r>
      </w:ins>
      <w:del w:id="240" w:author="Oli.Howson" w:date="2025-01-04T13:13:00Z" w16du:dateUtc="2025-01-04T13:13:00Z">
        <w:r w:rsidR="003A6B78" w:rsidDel="00C341E5">
          <w:rPr>
            <w:rFonts w:eastAsia="Times New Roman"/>
            <w:noProof/>
            <w:lang w:eastAsia="en-GB"/>
          </w:rPr>
          <w:drawing>
            <wp:inline distT="0" distB="0" distL="0" distR="0" wp14:anchorId="187E8F35" wp14:editId="37EBF82A">
              <wp:extent cx="5334643" cy="2852058"/>
              <wp:effectExtent l="0" t="0" r="0" b="571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56956" cy="2863987"/>
                      </a:xfrm>
                      <a:prstGeom prst="rect">
                        <a:avLst/>
                      </a:prstGeom>
                    </pic:spPr>
                  </pic:pic>
                </a:graphicData>
              </a:graphic>
            </wp:inline>
          </w:drawing>
        </w:r>
      </w:del>
    </w:p>
    <w:p w14:paraId="01090AA6" w14:textId="1E2612E3" w:rsidR="003A6B78" w:rsidRPr="003F624B" w:rsidRDefault="003A6B78" w:rsidP="003F624B">
      <w:pPr>
        <w:tabs>
          <w:tab w:val="left" w:pos="1335"/>
        </w:tabs>
        <w:rPr>
          <w:rFonts w:ascii="Lato" w:hAnsi="Lato"/>
        </w:rPr>
      </w:pPr>
      <w:r w:rsidRPr="003F624B">
        <w:rPr>
          <w:rFonts w:ascii="Lato" w:hAnsi="Lato"/>
        </w:rPr>
        <w:t xml:space="preserve">Once you have a set of data ready for analysis you could download all recorded data as a csv file by selecting </w:t>
      </w:r>
      <w:r w:rsidR="005302F6">
        <w:rPr>
          <w:rFonts w:ascii="Lato" w:hAnsi="Lato"/>
        </w:rPr>
        <w:t>‘Do</w:t>
      </w:r>
      <w:r w:rsidRPr="003F624B">
        <w:rPr>
          <w:rFonts w:ascii="Lato" w:hAnsi="Lato"/>
        </w:rPr>
        <w:t>wnload</w:t>
      </w:r>
      <w:r w:rsidR="005302F6">
        <w:rPr>
          <w:rFonts w:ascii="Lato" w:hAnsi="Lato"/>
        </w:rPr>
        <w:t>’</w:t>
      </w:r>
      <w:r w:rsidRPr="003F624B">
        <w:rPr>
          <w:rFonts w:ascii="Lato" w:hAnsi="Lato"/>
        </w:rPr>
        <w:t>. You can then either analyse it using a spreadsheet or a coded application.</w:t>
      </w:r>
    </w:p>
    <w:p w14:paraId="0D63022B" w14:textId="5E478537" w:rsidR="001D684B" w:rsidRDefault="000C5AC4" w:rsidP="00033E36">
      <w:pPr>
        <w:rPr>
          <w:ins w:id="241" w:author="Oli.Howson" w:date="2025-01-04T13:20:00Z" w16du:dateUtc="2025-01-04T13:20:00Z"/>
          <w:rFonts w:eastAsia="Times New Roman"/>
          <w:lang w:eastAsia="en-GB"/>
        </w:rPr>
      </w:pPr>
      <w:ins w:id="242" w:author="Oli.Howson" w:date="2025-01-04T13:18:00Z" w16du:dateUtc="2025-01-04T13:18:00Z">
        <w:r>
          <w:rPr>
            <w:rFonts w:eastAsia="Times New Roman"/>
            <w:lang w:eastAsia="en-GB"/>
          </w:rPr>
          <w:t xml:space="preserve">So </w:t>
        </w:r>
        <w:proofErr w:type="gramStart"/>
        <w:r>
          <w:rPr>
            <w:rFonts w:eastAsia="Times New Roman"/>
            <w:lang w:eastAsia="en-GB"/>
          </w:rPr>
          <w:t>far</w:t>
        </w:r>
        <w:proofErr w:type="gramEnd"/>
        <w:r>
          <w:rPr>
            <w:rFonts w:eastAsia="Times New Roman"/>
            <w:lang w:eastAsia="en-GB"/>
          </w:rPr>
          <w:t xml:space="preserve"> w</w:t>
        </w:r>
      </w:ins>
      <w:ins w:id="243" w:author="Oli.Howson" w:date="2025-01-04T13:19:00Z" w16du:dateUtc="2025-01-04T13:19:00Z">
        <w:r>
          <w:rPr>
            <w:rFonts w:eastAsia="Times New Roman"/>
            <w:lang w:eastAsia="en-GB"/>
          </w:rPr>
          <w:t xml:space="preserve">e have only read the data from the sensor – now we will attempt to interpret it. </w:t>
        </w:r>
      </w:ins>
      <w:ins w:id="244" w:author="Oli.Howson" w:date="2025-01-04T13:20:00Z" w16du:dateUtc="2025-01-04T13:20:00Z">
        <w:r>
          <w:rPr>
            <w:rFonts w:eastAsia="Times New Roman"/>
            <w:lang w:eastAsia="en-GB"/>
          </w:rPr>
          <w:t xml:space="preserve">In </w:t>
        </w:r>
        <w:r>
          <w:rPr>
            <w:rFonts w:eastAsia="Times New Roman"/>
            <w:b/>
            <w:bCs/>
            <w:lang w:eastAsia="en-GB"/>
          </w:rPr>
          <w:t xml:space="preserve">setup </w:t>
        </w:r>
        <w:r>
          <w:rPr>
            <w:rFonts w:eastAsia="Times New Roman"/>
            <w:lang w:eastAsia="en-GB"/>
          </w:rPr>
          <w:t xml:space="preserve">add a new variable, </w:t>
        </w:r>
        <w:r>
          <w:rPr>
            <w:rFonts w:eastAsia="Times New Roman"/>
            <w:b/>
            <w:bCs/>
            <w:lang w:eastAsia="en-GB"/>
          </w:rPr>
          <w:t>quality</w:t>
        </w:r>
        <w:r>
          <w:rPr>
            <w:rFonts w:eastAsia="Times New Roman"/>
            <w:lang w:eastAsia="en-GB"/>
          </w:rPr>
          <w:t xml:space="preserve"> of type String.</w:t>
        </w:r>
      </w:ins>
    </w:p>
    <w:p w14:paraId="551901FB" w14:textId="3ECB9499" w:rsidR="000C5AC4" w:rsidRDefault="000C5AC4" w:rsidP="00033E36">
      <w:pPr>
        <w:rPr>
          <w:ins w:id="245" w:author="Oli.Howson" w:date="2025-01-04T13:20:00Z" w16du:dateUtc="2025-01-04T13:20:00Z"/>
          <w:rFonts w:eastAsia="Times New Roman"/>
          <w:lang w:eastAsia="en-GB"/>
        </w:rPr>
      </w:pPr>
      <w:ins w:id="246" w:author="Oli.Howson" w:date="2025-01-04T13:20:00Z" w16du:dateUtc="2025-01-04T13:20:00Z">
        <w:r>
          <w:rPr>
            <w:rFonts w:eastAsia="Times New Roman"/>
            <w:lang w:eastAsia="en-GB"/>
          </w:rPr>
          <w:t>[L3_IMG11]</w:t>
        </w:r>
      </w:ins>
    </w:p>
    <w:p w14:paraId="4A435C9E" w14:textId="7F99E549" w:rsidR="000C5AC4" w:rsidRDefault="000C5AC4" w:rsidP="00033E36">
      <w:pPr>
        <w:rPr>
          <w:ins w:id="247" w:author="Oli.Howson" w:date="2025-01-04T13:23:00Z" w16du:dateUtc="2025-01-04T13:23:00Z"/>
          <w:rFonts w:eastAsia="Times New Roman"/>
          <w:lang w:eastAsia="en-GB"/>
        </w:rPr>
      </w:pPr>
      <w:ins w:id="248" w:author="Oli.Howson" w:date="2025-01-04T13:21:00Z" w16du:dateUtc="2025-01-04T13:21:00Z">
        <w:r>
          <w:rPr>
            <w:rFonts w:eastAsia="Times New Roman"/>
            <w:lang w:eastAsia="en-GB"/>
          </w:rPr>
          <w:t>In the sketch, add three new constant values to the top of the code (before the setup)</w:t>
        </w:r>
      </w:ins>
      <w:ins w:id="249" w:author="Oli.Howson" w:date="2025-01-04T13:22:00Z" w16du:dateUtc="2025-01-04T13:22:00Z">
        <w:r>
          <w:rPr>
            <w:rFonts w:eastAsia="Times New Roman"/>
            <w:lang w:eastAsia="en-GB"/>
          </w:rPr>
          <w:t>:</w:t>
        </w:r>
        <w:r>
          <w:rPr>
            <w:rFonts w:eastAsia="Times New Roman"/>
            <w:lang w:eastAsia="en-GB"/>
          </w:rPr>
          <w:br/>
          <w:t>[L3_IMG12]</w:t>
        </w:r>
      </w:ins>
    </w:p>
    <w:p w14:paraId="534BB3A0" w14:textId="4C3A018D" w:rsidR="000C5AC4" w:rsidRDefault="000C5AC4" w:rsidP="00033E36">
      <w:pPr>
        <w:rPr>
          <w:ins w:id="250" w:author="Oli.Howson" w:date="2025-01-04T13:26:00Z" w16du:dateUtc="2025-01-04T13:26:00Z"/>
          <w:rFonts w:eastAsia="Times New Roman"/>
          <w:lang w:eastAsia="en-GB"/>
        </w:rPr>
      </w:pPr>
      <w:ins w:id="251" w:author="Oli.Howson" w:date="2025-01-04T13:25:00Z" w16du:dateUtc="2025-01-04T13:25:00Z">
        <w:r>
          <w:rPr>
            <w:rFonts w:eastAsia="Times New Roman"/>
            <w:lang w:eastAsia="en-GB"/>
          </w:rPr>
          <w:t xml:space="preserve">In the main loop we will now build </w:t>
        </w:r>
        <w:proofErr w:type="gramStart"/>
        <w:r>
          <w:rPr>
            <w:rFonts w:eastAsia="Times New Roman"/>
            <w:lang w:eastAsia="en-GB"/>
          </w:rPr>
          <w:t>a number of</w:t>
        </w:r>
        <w:proofErr w:type="gramEnd"/>
        <w:r>
          <w:rPr>
            <w:rFonts w:eastAsia="Times New Roman"/>
            <w:lang w:eastAsia="en-GB"/>
          </w:rPr>
          <w:t xml:space="preserve"> tests comparing the ppm against the constant values we created earlier, setting the quality String to an appropriate message each time. Each of thes</w:t>
        </w:r>
      </w:ins>
      <w:ins w:id="252" w:author="Oli.Howson" w:date="2025-01-04T13:26:00Z" w16du:dateUtc="2025-01-04T13:26:00Z">
        <w:r>
          <w:rPr>
            <w:rFonts w:eastAsia="Times New Roman"/>
            <w:lang w:eastAsia="en-GB"/>
          </w:rPr>
          <w:t xml:space="preserve">e tests must be </w:t>
        </w:r>
        <w:r>
          <w:rPr>
            <w:rFonts w:eastAsia="Times New Roman"/>
            <w:b/>
            <w:bCs/>
            <w:lang w:eastAsia="en-GB"/>
          </w:rPr>
          <w:t xml:space="preserve">Boolean </w:t>
        </w:r>
        <w:r>
          <w:rPr>
            <w:rFonts w:eastAsia="Times New Roman"/>
            <w:lang w:eastAsia="en-GB"/>
          </w:rPr>
          <w:t xml:space="preserve">– that </w:t>
        </w:r>
        <w:proofErr w:type="gramStart"/>
        <w:r>
          <w:rPr>
            <w:rFonts w:eastAsia="Times New Roman"/>
            <w:lang w:eastAsia="en-GB"/>
          </w:rPr>
          <w:t>is must give</w:t>
        </w:r>
        <w:proofErr w:type="gramEnd"/>
        <w:r>
          <w:rPr>
            <w:rFonts w:eastAsia="Times New Roman"/>
            <w:lang w:eastAsia="en-GB"/>
          </w:rPr>
          <w:t xml:space="preserve"> us a yes/no (true/false) answer.</w:t>
        </w:r>
      </w:ins>
    </w:p>
    <w:p w14:paraId="61B16630" w14:textId="0C3F3E05" w:rsidR="000C5AC4" w:rsidRDefault="000C5AC4" w:rsidP="00033E36">
      <w:pPr>
        <w:rPr>
          <w:ins w:id="253" w:author="Oli.Howson" w:date="2025-01-04T13:26:00Z" w16du:dateUtc="2025-01-04T13:26:00Z"/>
          <w:rFonts w:eastAsia="Times New Roman"/>
          <w:lang w:eastAsia="en-GB"/>
        </w:rPr>
      </w:pPr>
      <w:ins w:id="254" w:author="Oli.Howson" w:date="2025-01-04T13:26:00Z" w16du:dateUtc="2025-01-04T13:26:00Z">
        <w:r>
          <w:rPr>
            <w:rFonts w:eastAsia="Times New Roman"/>
            <w:lang w:eastAsia="en-GB"/>
          </w:rPr>
          <w:t>[L3_IMG13]</w:t>
        </w:r>
      </w:ins>
    </w:p>
    <w:p w14:paraId="763A5BC9" w14:textId="3AB4B0E4" w:rsidR="000C5AC4" w:rsidRDefault="000C5AC4" w:rsidP="00033E36">
      <w:pPr>
        <w:rPr>
          <w:ins w:id="255" w:author="Oli.Howson" w:date="2025-01-04T13:26:00Z" w16du:dateUtc="2025-01-04T13:26:00Z"/>
          <w:rFonts w:eastAsia="Times New Roman"/>
          <w:lang w:eastAsia="en-GB"/>
        </w:rPr>
      </w:pPr>
      <w:ins w:id="256" w:author="Oli.Howson" w:date="2025-01-04T13:26:00Z" w16du:dateUtc="2025-01-04T13:26:00Z">
        <w:r>
          <w:rPr>
            <w:rFonts w:eastAsia="Times New Roman"/>
            <w:lang w:eastAsia="en-GB"/>
          </w:rPr>
          <w:t>You can then add another value to your dashboard and link it to the quality variable.</w:t>
        </w:r>
      </w:ins>
    </w:p>
    <w:p w14:paraId="4558E202" w14:textId="4FD88A2A" w:rsidR="000C5AC4" w:rsidRPr="000C5AC4" w:rsidRDefault="000C5AC4" w:rsidP="00033E36">
      <w:pPr>
        <w:rPr>
          <w:rFonts w:eastAsia="Times New Roman"/>
          <w:lang w:eastAsia="en-GB"/>
        </w:rPr>
      </w:pPr>
      <w:ins w:id="257" w:author="Oli.Howson" w:date="2025-01-04T13:27:00Z" w16du:dateUtc="2025-01-04T13:27:00Z">
        <w:r>
          <w:rPr>
            <w:rFonts w:eastAsia="Times New Roman"/>
            <w:lang w:eastAsia="en-GB"/>
          </w:rPr>
          <w:t>[L3</w:t>
        </w:r>
      </w:ins>
      <w:ins w:id="258" w:author="Oli.Howson" w:date="2025-01-04T13:28:00Z" w16du:dateUtc="2025-01-04T13:28:00Z">
        <w:r>
          <w:rPr>
            <w:rFonts w:eastAsia="Times New Roman"/>
            <w:lang w:eastAsia="en-GB"/>
          </w:rPr>
          <w:t>_</w:t>
        </w:r>
      </w:ins>
      <w:ins w:id="259" w:author="Oli.Howson" w:date="2025-01-04T13:27:00Z" w16du:dateUtc="2025-01-04T13:27:00Z">
        <w:r>
          <w:rPr>
            <w:rFonts w:eastAsia="Times New Roman"/>
            <w:lang w:eastAsia="en-GB"/>
          </w:rPr>
          <w:t>IMG14]</w:t>
        </w:r>
      </w:ins>
    </w:p>
    <w:p w14:paraId="61019C07" w14:textId="71DFFD87" w:rsidR="001D684B" w:rsidRDefault="001D684B" w:rsidP="001D684B">
      <w:pPr>
        <w:pStyle w:val="Heading1"/>
        <w:rPr>
          <w:lang w:eastAsia="en-GB"/>
        </w:rPr>
      </w:pPr>
      <w:r>
        <w:rPr>
          <w:lang w:eastAsia="en-GB"/>
        </w:rPr>
        <w:lastRenderedPageBreak/>
        <w:t>Testing</w:t>
      </w:r>
    </w:p>
    <w:p w14:paraId="390E2692" w14:textId="6EEA72B2" w:rsidR="001D684B" w:rsidRDefault="001D684B" w:rsidP="00033E36">
      <w:pPr>
        <w:rPr>
          <w:rFonts w:eastAsia="Times New Roman"/>
          <w:lang w:eastAsia="en-GB"/>
        </w:rPr>
      </w:pPr>
    </w:p>
    <w:p w14:paraId="40E16BDE" w14:textId="35AF4C22" w:rsidR="0067244C" w:rsidRPr="003F624B" w:rsidRDefault="001D684B" w:rsidP="003F624B">
      <w:pPr>
        <w:tabs>
          <w:tab w:val="left" w:pos="1335"/>
        </w:tabs>
        <w:rPr>
          <w:rFonts w:ascii="Lato" w:hAnsi="Lato"/>
        </w:rPr>
      </w:pPr>
      <w:r w:rsidRPr="003F624B">
        <w:rPr>
          <w:rFonts w:ascii="Lato" w:hAnsi="Lato"/>
        </w:rPr>
        <w:t xml:space="preserve">When you look at the dashboard you should be able to see live readings being taken. Try blowing into the sensor to see the impact that it has on the readings. </w:t>
      </w:r>
      <w:proofErr w:type="gramStart"/>
      <w:r w:rsidRPr="003F624B">
        <w:rPr>
          <w:rFonts w:ascii="Lato" w:hAnsi="Lato"/>
        </w:rPr>
        <w:t>All of</w:t>
      </w:r>
      <w:proofErr w:type="gramEnd"/>
      <w:r w:rsidRPr="003F624B">
        <w:rPr>
          <w:rFonts w:ascii="Lato" w:hAnsi="Lato"/>
        </w:rPr>
        <w:t xml:space="preserve"> the readings will be recorded onto a csv file. Open the file by clicking on the button under historic data. If your device has been built and programmed correctly</w:t>
      </w:r>
      <w:r w:rsidR="005302F6">
        <w:rPr>
          <w:rFonts w:ascii="Lato" w:hAnsi="Lato"/>
        </w:rPr>
        <w:t>,</w:t>
      </w:r>
      <w:r w:rsidRPr="003F624B">
        <w:rPr>
          <w:rFonts w:ascii="Lato" w:hAnsi="Lato"/>
        </w:rPr>
        <w:t xml:space="preserve"> you should see </w:t>
      </w:r>
      <w:proofErr w:type="gramStart"/>
      <w:r w:rsidRPr="003F624B">
        <w:rPr>
          <w:rFonts w:ascii="Lato" w:hAnsi="Lato"/>
        </w:rPr>
        <w:t>all of</w:t>
      </w:r>
      <w:proofErr w:type="gramEnd"/>
      <w:r w:rsidRPr="003F624B">
        <w:rPr>
          <w:rFonts w:ascii="Lato" w:hAnsi="Lato"/>
        </w:rPr>
        <w:t xml:space="preserve"> the readings that it has taken.</w:t>
      </w:r>
    </w:p>
    <w:sectPr w:rsidR="0067244C" w:rsidRPr="003F624B" w:rsidSect="006B36F6">
      <w:headerReference w:type="default" r:id="rId25"/>
      <w:footerReference w:type="default" r:id="rId26"/>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4" w:author="Oli.Howson" w:date="2025-01-04T10:28:00Z" w:initials="OH">
    <w:p w14:paraId="3F9A5917" w14:textId="77777777" w:rsidR="00C341E5" w:rsidRDefault="00C341E5" w:rsidP="00C341E5">
      <w:r>
        <w:rPr>
          <w:rStyle w:val="CommentReference"/>
        </w:rPr>
        <w:annotationRef/>
      </w:r>
      <w:r>
        <w:rPr>
          <w:color w:val="000000"/>
          <w:sz w:val="20"/>
          <w:szCs w:val="20"/>
        </w:rPr>
        <w:t>Note to teachers/arm - not to be included here?</w:t>
      </w:r>
    </w:p>
  </w:comment>
  <w:comment w:id="63" w:author="Oli.Howson" w:date="2025-01-02T17:37:00Z" w:initials="OH">
    <w:p w14:paraId="0B33E33B" w14:textId="4F127875" w:rsidR="00C341E5" w:rsidRDefault="00C341E5" w:rsidP="00C341E5">
      <w:r>
        <w:rPr>
          <w:rStyle w:val="CommentReference"/>
        </w:rPr>
        <w:annotationRef/>
      </w:r>
      <w:r>
        <w:rPr>
          <w:color w:val="000000"/>
          <w:sz w:val="20"/>
          <w:szCs w:val="20"/>
        </w:rPr>
        <w:t>Code included with book - can be colour coded if needed?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F9A5917" w15:done="0"/>
  <w15:commentEx w15:paraId="0B33E33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60451B7" w16cex:dateUtc="2025-01-04T10:28:00Z"/>
  <w16cex:commentExtensible w16cex:durableId="76454DC0" w16cex:dateUtc="2025-01-02T17: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F9A5917" w16cid:durableId="560451B7"/>
  <w16cid:commentId w16cid:paraId="0B33E33B" w16cid:durableId="76454D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4A56EF" w14:textId="77777777" w:rsidR="008E2D2D" w:rsidRDefault="008E2D2D" w:rsidP="006B36F6">
      <w:pPr>
        <w:spacing w:after="0" w:line="240" w:lineRule="auto"/>
      </w:pPr>
      <w:r>
        <w:separator/>
      </w:r>
    </w:p>
  </w:endnote>
  <w:endnote w:type="continuationSeparator" w:id="0">
    <w:p w14:paraId="001FA820" w14:textId="77777777" w:rsidR="008E2D2D" w:rsidRDefault="008E2D2D" w:rsidP="006B36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Lato">
    <w:panose1 w:val="020F0502020204030203"/>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211131"/>
      <w:docPartObj>
        <w:docPartGallery w:val="Page Numbers (Bottom of Page)"/>
        <w:docPartUnique/>
      </w:docPartObj>
    </w:sdtPr>
    <w:sdtEndPr>
      <w:rPr>
        <w:noProof/>
      </w:rPr>
    </w:sdtEndPr>
    <w:sdtContent>
      <w:p w14:paraId="08084410" w14:textId="748C2B45" w:rsidR="006B36F6" w:rsidRDefault="006B36F6" w:rsidP="006B36F6">
        <w:pPr>
          <w:pStyle w:val="Footer"/>
          <w:jc w:val="center"/>
          <w:rPr>
            <w:noProof/>
          </w:rPr>
        </w:pPr>
        <w:r>
          <w:fldChar w:fldCharType="begin"/>
        </w:r>
        <w:r>
          <w:instrText xml:space="preserve"> PAGE   \* MERGEFORMAT </w:instrText>
        </w:r>
        <w:r>
          <w:fldChar w:fldCharType="separate"/>
        </w:r>
        <w:r w:rsidR="00A00D7E">
          <w:rPr>
            <w:noProof/>
          </w:rPr>
          <w:t>1</w:t>
        </w:r>
        <w:r>
          <w:rPr>
            <w:noProof/>
          </w:rPr>
          <w:fldChar w:fldCharType="end"/>
        </w:r>
      </w:p>
    </w:sdtContent>
  </w:sdt>
  <w:p w14:paraId="404E94F1" w14:textId="5E06A441" w:rsidR="006B36F6" w:rsidRPr="006B36F6" w:rsidRDefault="007A5B66" w:rsidP="006B36F6">
    <w:pPr>
      <w:pStyle w:val="Footer"/>
      <w:rPr>
        <w:noProof/>
      </w:rPr>
    </w:pPr>
    <w:r>
      <w:rPr>
        <w:color w:val="0070C0"/>
      </w:rPr>
      <w:t>Arm School</w:t>
    </w:r>
    <w:r w:rsidR="006B36F6" w:rsidRPr="00E14BCA">
      <w:rPr>
        <w:color w:val="0070C0"/>
      </w:rPr>
      <w:t xml:space="preserve"> Program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F338F3" w14:textId="77777777" w:rsidR="008E2D2D" w:rsidRDefault="008E2D2D" w:rsidP="006B36F6">
      <w:pPr>
        <w:spacing w:after="0" w:line="240" w:lineRule="auto"/>
      </w:pPr>
      <w:r>
        <w:separator/>
      </w:r>
    </w:p>
  </w:footnote>
  <w:footnote w:type="continuationSeparator" w:id="0">
    <w:p w14:paraId="338691C8" w14:textId="77777777" w:rsidR="008E2D2D" w:rsidRDefault="008E2D2D" w:rsidP="006B36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E96DBA" w14:textId="3650ADA3" w:rsidR="006B36F6" w:rsidRDefault="00F1388C">
    <w:pPr>
      <w:pStyle w:val="Header"/>
    </w:pPr>
    <w:r>
      <w:rPr>
        <w:noProof/>
        <w:lang w:eastAsia="en-GB"/>
      </w:rPr>
      <w:drawing>
        <wp:anchor distT="0" distB="0" distL="114300" distR="114300" simplePos="0" relativeHeight="251659264" behindDoc="1" locked="0" layoutInCell="1" allowOverlap="1" wp14:anchorId="50221244" wp14:editId="7E0F6565">
          <wp:simplePos x="0" y="0"/>
          <wp:positionH relativeFrom="margin">
            <wp:posOffset>4076700</wp:posOffset>
          </wp:positionH>
          <wp:positionV relativeFrom="paragraph">
            <wp:posOffset>-342900</wp:posOffset>
          </wp:positionV>
          <wp:extent cx="2781300" cy="404495"/>
          <wp:effectExtent l="0" t="0" r="0" b="0"/>
          <wp:wrapTight wrapText="bothSides">
            <wp:wrapPolygon edited="0">
              <wp:start x="0" y="0"/>
              <wp:lineTo x="0" y="20345"/>
              <wp:lineTo x="21452" y="20345"/>
              <wp:lineTo x="2145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P logo v2.PNG"/>
                  <pic:cNvPicPr/>
                </pic:nvPicPr>
                <pic:blipFill>
                  <a:blip r:embed="rId1">
                    <a:extLst>
                      <a:ext uri="{28A0092B-C50C-407E-A947-70E740481C1C}">
                        <a14:useLocalDpi xmlns:a14="http://schemas.microsoft.com/office/drawing/2010/main" val="0"/>
                      </a:ext>
                    </a:extLst>
                  </a:blip>
                  <a:stretch>
                    <a:fillRect/>
                  </a:stretch>
                </pic:blipFill>
                <pic:spPr>
                  <a:xfrm>
                    <a:off x="0" y="0"/>
                    <a:ext cx="2781300" cy="40449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B145E3"/>
    <w:multiLevelType w:val="hybridMultilevel"/>
    <w:tmpl w:val="A13AAD68"/>
    <w:lvl w:ilvl="0" w:tplc="15081C08">
      <w:start w:val="1"/>
      <w:numFmt w:val="bullet"/>
      <w:lvlText w:val="•"/>
      <w:lvlJc w:val="left"/>
      <w:pPr>
        <w:tabs>
          <w:tab w:val="num" w:pos="720"/>
        </w:tabs>
        <w:ind w:left="720" w:hanging="360"/>
      </w:pPr>
      <w:rPr>
        <w:rFonts w:ascii="Arial" w:hAnsi="Arial" w:hint="default"/>
      </w:rPr>
    </w:lvl>
    <w:lvl w:ilvl="1" w:tplc="AB9AE46C" w:tentative="1">
      <w:start w:val="1"/>
      <w:numFmt w:val="bullet"/>
      <w:lvlText w:val="•"/>
      <w:lvlJc w:val="left"/>
      <w:pPr>
        <w:tabs>
          <w:tab w:val="num" w:pos="1440"/>
        </w:tabs>
        <w:ind w:left="1440" w:hanging="360"/>
      </w:pPr>
      <w:rPr>
        <w:rFonts w:ascii="Arial" w:hAnsi="Arial" w:hint="default"/>
      </w:rPr>
    </w:lvl>
    <w:lvl w:ilvl="2" w:tplc="C046AFB2" w:tentative="1">
      <w:start w:val="1"/>
      <w:numFmt w:val="bullet"/>
      <w:lvlText w:val="•"/>
      <w:lvlJc w:val="left"/>
      <w:pPr>
        <w:tabs>
          <w:tab w:val="num" w:pos="2160"/>
        </w:tabs>
        <w:ind w:left="2160" w:hanging="360"/>
      </w:pPr>
      <w:rPr>
        <w:rFonts w:ascii="Arial" w:hAnsi="Arial" w:hint="default"/>
      </w:rPr>
    </w:lvl>
    <w:lvl w:ilvl="3" w:tplc="CB924C7C" w:tentative="1">
      <w:start w:val="1"/>
      <w:numFmt w:val="bullet"/>
      <w:lvlText w:val="•"/>
      <w:lvlJc w:val="left"/>
      <w:pPr>
        <w:tabs>
          <w:tab w:val="num" w:pos="2880"/>
        </w:tabs>
        <w:ind w:left="2880" w:hanging="360"/>
      </w:pPr>
      <w:rPr>
        <w:rFonts w:ascii="Arial" w:hAnsi="Arial" w:hint="default"/>
      </w:rPr>
    </w:lvl>
    <w:lvl w:ilvl="4" w:tplc="9E4EBF1E" w:tentative="1">
      <w:start w:val="1"/>
      <w:numFmt w:val="bullet"/>
      <w:lvlText w:val="•"/>
      <w:lvlJc w:val="left"/>
      <w:pPr>
        <w:tabs>
          <w:tab w:val="num" w:pos="3600"/>
        </w:tabs>
        <w:ind w:left="3600" w:hanging="360"/>
      </w:pPr>
      <w:rPr>
        <w:rFonts w:ascii="Arial" w:hAnsi="Arial" w:hint="default"/>
      </w:rPr>
    </w:lvl>
    <w:lvl w:ilvl="5" w:tplc="95207BEE" w:tentative="1">
      <w:start w:val="1"/>
      <w:numFmt w:val="bullet"/>
      <w:lvlText w:val="•"/>
      <w:lvlJc w:val="left"/>
      <w:pPr>
        <w:tabs>
          <w:tab w:val="num" w:pos="4320"/>
        </w:tabs>
        <w:ind w:left="4320" w:hanging="360"/>
      </w:pPr>
      <w:rPr>
        <w:rFonts w:ascii="Arial" w:hAnsi="Arial" w:hint="default"/>
      </w:rPr>
    </w:lvl>
    <w:lvl w:ilvl="6" w:tplc="D7AEDD34" w:tentative="1">
      <w:start w:val="1"/>
      <w:numFmt w:val="bullet"/>
      <w:lvlText w:val="•"/>
      <w:lvlJc w:val="left"/>
      <w:pPr>
        <w:tabs>
          <w:tab w:val="num" w:pos="5040"/>
        </w:tabs>
        <w:ind w:left="5040" w:hanging="360"/>
      </w:pPr>
      <w:rPr>
        <w:rFonts w:ascii="Arial" w:hAnsi="Arial" w:hint="default"/>
      </w:rPr>
    </w:lvl>
    <w:lvl w:ilvl="7" w:tplc="D856E674" w:tentative="1">
      <w:start w:val="1"/>
      <w:numFmt w:val="bullet"/>
      <w:lvlText w:val="•"/>
      <w:lvlJc w:val="left"/>
      <w:pPr>
        <w:tabs>
          <w:tab w:val="num" w:pos="5760"/>
        </w:tabs>
        <w:ind w:left="5760" w:hanging="360"/>
      </w:pPr>
      <w:rPr>
        <w:rFonts w:ascii="Arial" w:hAnsi="Arial" w:hint="default"/>
      </w:rPr>
    </w:lvl>
    <w:lvl w:ilvl="8" w:tplc="8B083C9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D9E6D14"/>
    <w:multiLevelType w:val="hybridMultilevel"/>
    <w:tmpl w:val="B56440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C2A7A86"/>
    <w:multiLevelType w:val="hybridMultilevel"/>
    <w:tmpl w:val="4E66FA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A30698"/>
    <w:multiLevelType w:val="hybridMultilevel"/>
    <w:tmpl w:val="661810EE"/>
    <w:lvl w:ilvl="0" w:tplc="FF842350">
      <w:start w:val="1"/>
      <w:numFmt w:val="bullet"/>
      <w:lvlText w:val="•"/>
      <w:lvlJc w:val="left"/>
      <w:pPr>
        <w:tabs>
          <w:tab w:val="num" w:pos="720"/>
        </w:tabs>
        <w:ind w:left="720" w:hanging="360"/>
      </w:pPr>
      <w:rPr>
        <w:rFonts w:ascii="Arial" w:hAnsi="Arial" w:hint="default"/>
      </w:rPr>
    </w:lvl>
    <w:lvl w:ilvl="1" w:tplc="1BF293AE" w:tentative="1">
      <w:start w:val="1"/>
      <w:numFmt w:val="bullet"/>
      <w:lvlText w:val="•"/>
      <w:lvlJc w:val="left"/>
      <w:pPr>
        <w:tabs>
          <w:tab w:val="num" w:pos="1440"/>
        </w:tabs>
        <w:ind w:left="1440" w:hanging="360"/>
      </w:pPr>
      <w:rPr>
        <w:rFonts w:ascii="Arial" w:hAnsi="Arial" w:hint="default"/>
      </w:rPr>
    </w:lvl>
    <w:lvl w:ilvl="2" w:tplc="1B063800" w:tentative="1">
      <w:start w:val="1"/>
      <w:numFmt w:val="bullet"/>
      <w:lvlText w:val="•"/>
      <w:lvlJc w:val="left"/>
      <w:pPr>
        <w:tabs>
          <w:tab w:val="num" w:pos="2160"/>
        </w:tabs>
        <w:ind w:left="2160" w:hanging="360"/>
      </w:pPr>
      <w:rPr>
        <w:rFonts w:ascii="Arial" w:hAnsi="Arial" w:hint="default"/>
      </w:rPr>
    </w:lvl>
    <w:lvl w:ilvl="3" w:tplc="C8F01996" w:tentative="1">
      <w:start w:val="1"/>
      <w:numFmt w:val="bullet"/>
      <w:lvlText w:val="•"/>
      <w:lvlJc w:val="left"/>
      <w:pPr>
        <w:tabs>
          <w:tab w:val="num" w:pos="2880"/>
        </w:tabs>
        <w:ind w:left="2880" w:hanging="360"/>
      </w:pPr>
      <w:rPr>
        <w:rFonts w:ascii="Arial" w:hAnsi="Arial" w:hint="default"/>
      </w:rPr>
    </w:lvl>
    <w:lvl w:ilvl="4" w:tplc="F40E6972" w:tentative="1">
      <w:start w:val="1"/>
      <w:numFmt w:val="bullet"/>
      <w:lvlText w:val="•"/>
      <w:lvlJc w:val="left"/>
      <w:pPr>
        <w:tabs>
          <w:tab w:val="num" w:pos="3600"/>
        </w:tabs>
        <w:ind w:left="3600" w:hanging="360"/>
      </w:pPr>
      <w:rPr>
        <w:rFonts w:ascii="Arial" w:hAnsi="Arial" w:hint="default"/>
      </w:rPr>
    </w:lvl>
    <w:lvl w:ilvl="5" w:tplc="CD363AAC" w:tentative="1">
      <w:start w:val="1"/>
      <w:numFmt w:val="bullet"/>
      <w:lvlText w:val="•"/>
      <w:lvlJc w:val="left"/>
      <w:pPr>
        <w:tabs>
          <w:tab w:val="num" w:pos="4320"/>
        </w:tabs>
        <w:ind w:left="4320" w:hanging="360"/>
      </w:pPr>
      <w:rPr>
        <w:rFonts w:ascii="Arial" w:hAnsi="Arial" w:hint="default"/>
      </w:rPr>
    </w:lvl>
    <w:lvl w:ilvl="6" w:tplc="3A506DF4" w:tentative="1">
      <w:start w:val="1"/>
      <w:numFmt w:val="bullet"/>
      <w:lvlText w:val="•"/>
      <w:lvlJc w:val="left"/>
      <w:pPr>
        <w:tabs>
          <w:tab w:val="num" w:pos="5040"/>
        </w:tabs>
        <w:ind w:left="5040" w:hanging="360"/>
      </w:pPr>
      <w:rPr>
        <w:rFonts w:ascii="Arial" w:hAnsi="Arial" w:hint="default"/>
      </w:rPr>
    </w:lvl>
    <w:lvl w:ilvl="7" w:tplc="89E47BB4" w:tentative="1">
      <w:start w:val="1"/>
      <w:numFmt w:val="bullet"/>
      <w:lvlText w:val="•"/>
      <w:lvlJc w:val="left"/>
      <w:pPr>
        <w:tabs>
          <w:tab w:val="num" w:pos="5760"/>
        </w:tabs>
        <w:ind w:left="5760" w:hanging="360"/>
      </w:pPr>
      <w:rPr>
        <w:rFonts w:ascii="Arial" w:hAnsi="Arial" w:hint="default"/>
      </w:rPr>
    </w:lvl>
    <w:lvl w:ilvl="8" w:tplc="267E2C1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70C1010"/>
    <w:multiLevelType w:val="hybridMultilevel"/>
    <w:tmpl w:val="BE12298E"/>
    <w:lvl w:ilvl="0" w:tplc="89285AD0">
      <w:start w:val="1"/>
      <w:numFmt w:val="bullet"/>
      <w:lvlText w:val="•"/>
      <w:lvlJc w:val="left"/>
      <w:pPr>
        <w:tabs>
          <w:tab w:val="num" w:pos="720"/>
        </w:tabs>
        <w:ind w:left="720" w:hanging="360"/>
      </w:pPr>
      <w:rPr>
        <w:rFonts w:ascii="Arial" w:hAnsi="Arial" w:hint="default"/>
      </w:rPr>
    </w:lvl>
    <w:lvl w:ilvl="1" w:tplc="3A149B36" w:tentative="1">
      <w:start w:val="1"/>
      <w:numFmt w:val="bullet"/>
      <w:lvlText w:val="•"/>
      <w:lvlJc w:val="left"/>
      <w:pPr>
        <w:tabs>
          <w:tab w:val="num" w:pos="1440"/>
        </w:tabs>
        <w:ind w:left="1440" w:hanging="360"/>
      </w:pPr>
      <w:rPr>
        <w:rFonts w:ascii="Arial" w:hAnsi="Arial" w:hint="default"/>
      </w:rPr>
    </w:lvl>
    <w:lvl w:ilvl="2" w:tplc="CD42D74A" w:tentative="1">
      <w:start w:val="1"/>
      <w:numFmt w:val="bullet"/>
      <w:lvlText w:val="•"/>
      <w:lvlJc w:val="left"/>
      <w:pPr>
        <w:tabs>
          <w:tab w:val="num" w:pos="2160"/>
        </w:tabs>
        <w:ind w:left="2160" w:hanging="360"/>
      </w:pPr>
      <w:rPr>
        <w:rFonts w:ascii="Arial" w:hAnsi="Arial" w:hint="default"/>
      </w:rPr>
    </w:lvl>
    <w:lvl w:ilvl="3" w:tplc="A8C4E948" w:tentative="1">
      <w:start w:val="1"/>
      <w:numFmt w:val="bullet"/>
      <w:lvlText w:val="•"/>
      <w:lvlJc w:val="left"/>
      <w:pPr>
        <w:tabs>
          <w:tab w:val="num" w:pos="2880"/>
        </w:tabs>
        <w:ind w:left="2880" w:hanging="360"/>
      </w:pPr>
      <w:rPr>
        <w:rFonts w:ascii="Arial" w:hAnsi="Arial" w:hint="default"/>
      </w:rPr>
    </w:lvl>
    <w:lvl w:ilvl="4" w:tplc="F7CE3F48" w:tentative="1">
      <w:start w:val="1"/>
      <w:numFmt w:val="bullet"/>
      <w:lvlText w:val="•"/>
      <w:lvlJc w:val="left"/>
      <w:pPr>
        <w:tabs>
          <w:tab w:val="num" w:pos="3600"/>
        </w:tabs>
        <w:ind w:left="3600" w:hanging="360"/>
      </w:pPr>
      <w:rPr>
        <w:rFonts w:ascii="Arial" w:hAnsi="Arial" w:hint="default"/>
      </w:rPr>
    </w:lvl>
    <w:lvl w:ilvl="5" w:tplc="25C8D7DC" w:tentative="1">
      <w:start w:val="1"/>
      <w:numFmt w:val="bullet"/>
      <w:lvlText w:val="•"/>
      <w:lvlJc w:val="left"/>
      <w:pPr>
        <w:tabs>
          <w:tab w:val="num" w:pos="4320"/>
        </w:tabs>
        <w:ind w:left="4320" w:hanging="360"/>
      </w:pPr>
      <w:rPr>
        <w:rFonts w:ascii="Arial" w:hAnsi="Arial" w:hint="default"/>
      </w:rPr>
    </w:lvl>
    <w:lvl w:ilvl="6" w:tplc="BC24490E" w:tentative="1">
      <w:start w:val="1"/>
      <w:numFmt w:val="bullet"/>
      <w:lvlText w:val="•"/>
      <w:lvlJc w:val="left"/>
      <w:pPr>
        <w:tabs>
          <w:tab w:val="num" w:pos="5040"/>
        </w:tabs>
        <w:ind w:left="5040" w:hanging="360"/>
      </w:pPr>
      <w:rPr>
        <w:rFonts w:ascii="Arial" w:hAnsi="Arial" w:hint="default"/>
      </w:rPr>
    </w:lvl>
    <w:lvl w:ilvl="7" w:tplc="03C86DDE" w:tentative="1">
      <w:start w:val="1"/>
      <w:numFmt w:val="bullet"/>
      <w:lvlText w:val="•"/>
      <w:lvlJc w:val="left"/>
      <w:pPr>
        <w:tabs>
          <w:tab w:val="num" w:pos="5760"/>
        </w:tabs>
        <w:ind w:left="5760" w:hanging="360"/>
      </w:pPr>
      <w:rPr>
        <w:rFonts w:ascii="Arial" w:hAnsi="Arial" w:hint="default"/>
      </w:rPr>
    </w:lvl>
    <w:lvl w:ilvl="8" w:tplc="52D0735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AFA3F86"/>
    <w:multiLevelType w:val="hybridMultilevel"/>
    <w:tmpl w:val="7F08C7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6F56766"/>
    <w:multiLevelType w:val="hybridMultilevel"/>
    <w:tmpl w:val="1340E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9B2018B"/>
    <w:multiLevelType w:val="hybridMultilevel"/>
    <w:tmpl w:val="C534E9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9FC009B"/>
    <w:multiLevelType w:val="hybridMultilevel"/>
    <w:tmpl w:val="C85C2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A747DFD"/>
    <w:multiLevelType w:val="hybridMultilevel"/>
    <w:tmpl w:val="4D6A46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758414BC"/>
    <w:multiLevelType w:val="multilevel"/>
    <w:tmpl w:val="24DEC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4F11E4"/>
    <w:multiLevelType w:val="hybridMultilevel"/>
    <w:tmpl w:val="344C9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58047304">
    <w:abstractNumId w:val="10"/>
  </w:num>
  <w:num w:numId="2" w16cid:durableId="255555655">
    <w:abstractNumId w:val="11"/>
  </w:num>
  <w:num w:numId="3" w16cid:durableId="989166123">
    <w:abstractNumId w:val="2"/>
  </w:num>
  <w:num w:numId="4" w16cid:durableId="452555385">
    <w:abstractNumId w:val="6"/>
  </w:num>
  <w:num w:numId="5" w16cid:durableId="1673559337">
    <w:abstractNumId w:val="5"/>
  </w:num>
  <w:num w:numId="6" w16cid:durableId="783187555">
    <w:abstractNumId w:val="7"/>
  </w:num>
  <w:num w:numId="7" w16cid:durableId="1324578436">
    <w:abstractNumId w:val="8"/>
  </w:num>
  <w:num w:numId="8" w16cid:durableId="346323429">
    <w:abstractNumId w:val="1"/>
  </w:num>
  <w:num w:numId="9" w16cid:durableId="61223315">
    <w:abstractNumId w:val="9"/>
  </w:num>
  <w:num w:numId="10" w16cid:durableId="1469667121">
    <w:abstractNumId w:val="3"/>
  </w:num>
  <w:num w:numId="11" w16cid:durableId="1537808909">
    <w:abstractNumId w:val="4"/>
  </w:num>
  <w:num w:numId="12" w16cid:durableId="188975907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li.Howson">
    <w15:presenceInfo w15:providerId="AD" w15:userId="S::oh679@open.ac.uk::95f24da7-3aae-4509-bf7a-3fe2ee1732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4F"/>
    <w:rsid w:val="00010B91"/>
    <w:rsid w:val="00033E36"/>
    <w:rsid w:val="000751A3"/>
    <w:rsid w:val="0008457D"/>
    <w:rsid w:val="0009169D"/>
    <w:rsid w:val="000C5AC4"/>
    <w:rsid w:val="000E272C"/>
    <w:rsid w:val="000E633D"/>
    <w:rsid w:val="001046C0"/>
    <w:rsid w:val="0014658B"/>
    <w:rsid w:val="00182DFC"/>
    <w:rsid w:val="001D3E62"/>
    <w:rsid w:val="001D684B"/>
    <w:rsid w:val="002333E1"/>
    <w:rsid w:val="002A26DA"/>
    <w:rsid w:val="002B6D3E"/>
    <w:rsid w:val="002C21F9"/>
    <w:rsid w:val="002C77FD"/>
    <w:rsid w:val="002E70C3"/>
    <w:rsid w:val="002F79FF"/>
    <w:rsid w:val="00303314"/>
    <w:rsid w:val="003268D4"/>
    <w:rsid w:val="00393C71"/>
    <w:rsid w:val="003A6B78"/>
    <w:rsid w:val="003F624B"/>
    <w:rsid w:val="004108B7"/>
    <w:rsid w:val="004332EB"/>
    <w:rsid w:val="00463B37"/>
    <w:rsid w:val="004707BA"/>
    <w:rsid w:val="00500AD2"/>
    <w:rsid w:val="00500BAE"/>
    <w:rsid w:val="0050517C"/>
    <w:rsid w:val="005302F6"/>
    <w:rsid w:val="005535F1"/>
    <w:rsid w:val="00591CA3"/>
    <w:rsid w:val="0059339C"/>
    <w:rsid w:val="005E6A99"/>
    <w:rsid w:val="005E7112"/>
    <w:rsid w:val="005F5105"/>
    <w:rsid w:val="00663EF0"/>
    <w:rsid w:val="0067244C"/>
    <w:rsid w:val="00691243"/>
    <w:rsid w:val="006B36F6"/>
    <w:rsid w:val="006E0FDD"/>
    <w:rsid w:val="006E164A"/>
    <w:rsid w:val="007267DC"/>
    <w:rsid w:val="00727060"/>
    <w:rsid w:val="0076387A"/>
    <w:rsid w:val="00780D09"/>
    <w:rsid w:val="007A5B66"/>
    <w:rsid w:val="007E01BA"/>
    <w:rsid w:val="00822C59"/>
    <w:rsid w:val="00836C9C"/>
    <w:rsid w:val="008437B2"/>
    <w:rsid w:val="008927E9"/>
    <w:rsid w:val="008A2BF4"/>
    <w:rsid w:val="008B0E47"/>
    <w:rsid w:val="008C6D76"/>
    <w:rsid w:val="008D6549"/>
    <w:rsid w:val="008E2D2D"/>
    <w:rsid w:val="008F13CC"/>
    <w:rsid w:val="00904A91"/>
    <w:rsid w:val="0090526F"/>
    <w:rsid w:val="0090528D"/>
    <w:rsid w:val="00923F20"/>
    <w:rsid w:val="00953671"/>
    <w:rsid w:val="009C172D"/>
    <w:rsid w:val="009C5BB8"/>
    <w:rsid w:val="009D3297"/>
    <w:rsid w:val="009E2854"/>
    <w:rsid w:val="009F1E4A"/>
    <w:rsid w:val="009F3E27"/>
    <w:rsid w:val="00A00D7E"/>
    <w:rsid w:val="00A10CD6"/>
    <w:rsid w:val="00A351FC"/>
    <w:rsid w:val="00A510A5"/>
    <w:rsid w:val="00A75B10"/>
    <w:rsid w:val="00A86D33"/>
    <w:rsid w:val="00B22DD0"/>
    <w:rsid w:val="00B405ED"/>
    <w:rsid w:val="00B410A8"/>
    <w:rsid w:val="00B956C7"/>
    <w:rsid w:val="00BD67AE"/>
    <w:rsid w:val="00BE23C5"/>
    <w:rsid w:val="00C341E5"/>
    <w:rsid w:val="00C7544E"/>
    <w:rsid w:val="00C9658B"/>
    <w:rsid w:val="00CC18A4"/>
    <w:rsid w:val="00CC5CE5"/>
    <w:rsid w:val="00CD377A"/>
    <w:rsid w:val="00D0274F"/>
    <w:rsid w:val="00D067F3"/>
    <w:rsid w:val="00D41721"/>
    <w:rsid w:val="00D7629A"/>
    <w:rsid w:val="00DC7EE1"/>
    <w:rsid w:val="00E14232"/>
    <w:rsid w:val="00E71E22"/>
    <w:rsid w:val="00EC3B89"/>
    <w:rsid w:val="00ED35AF"/>
    <w:rsid w:val="00ED3A06"/>
    <w:rsid w:val="00F1158B"/>
    <w:rsid w:val="00F1388C"/>
    <w:rsid w:val="00F41341"/>
    <w:rsid w:val="00F62315"/>
    <w:rsid w:val="00F709DE"/>
    <w:rsid w:val="00FA157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BC2A80"/>
  <w15:chartTrackingRefBased/>
  <w15:docId w15:val="{A90C7C7C-94FF-4BD6-A157-34AF544A3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1F9"/>
    <w:rPr>
      <w:rFonts w:eastAsiaTheme="minorHAnsi"/>
      <w:lang w:val="en-GB" w:eastAsia="en-US" w:bidi="ar-SA"/>
    </w:rPr>
  </w:style>
  <w:style w:type="paragraph" w:styleId="Heading1">
    <w:name w:val="heading 1"/>
    <w:basedOn w:val="Normal"/>
    <w:next w:val="Normal"/>
    <w:link w:val="Heading1Char"/>
    <w:uiPriority w:val="9"/>
    <w:qFormat/>
    <w:rsid w:val="00822C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21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051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36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36F6"/>
  </w:style>
  <w:style w:type="paragraph" w:styleId="Footer">
    <w:name w:val="footer"/>
    <w:basedOn w:val="Normal"/>
    <w:link w:val="FooterChar"/>
    <w:uiPriority w:val="99"/>
    <w:unhideWhenUsed/>
    <w:rsid w:val="006B36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36F6"/>
  </w:style>
  <w:style w:type="character" w:customStyle="1" w:styleId="Heading1Char">
    <w:name w:val="Heading 1 Char"/>
    <w:basedOn w:val="DefaultParagraphFont"/>
    <w:link w:val="Heading1"/>
    <w:uiPriority w:val="9"/>
    <w:rsid w:val="00822C5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0517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10B91"/>
    <w:rPr>
      <w:color w:val="0563C1" w:themeColor="hyperlink"/>
      <w:u w:val="single"/>
    </w:rPr>
  </w:style>
  <w:style w:type="character" w:customStyle="1" w:styleId="UnresolvedMention1">
    <w:name w:val="Unresolved Mention1"/>
    <w:basedOn w:val="DefaultParagraphFont"/>
    <w:uiPriority w:val="99"/>
    <w:semiHidden/>
    <w:unhideWhenUsed/>
    <w:rsid w:val="00010B91"/>
    <w:rPr>
      <w:color w:val="808080"/>
      <w:shd w:val="clear" w:color="auto" w:fill="E6E6E6"/>
    </w:rPr>
  </w:style>
  <w:style w:type="paragraph" w:styleId="NormalWeb">
    <w:name w:val="Normal (Web)"/>
    <w:basedOn w:val="Normal"/>
    <w:uiPriority w:val="99"/>
    <w:unhideWhenUsed/>
    <w:rsid w:val="005E711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E7112"/>
    <w:rPr>
      <w:b/>
      <w:bCs/>
    </w:rPr>
  </w:style>
  <w:style w:type="character" w:customStyle="1" w:styleId="Heading2Char">
    <w:name w:val="Heading 2 Char"/>
    <w:basedOn w:val="DefaultParagraphFont"/>
    <w:link w:val="Heading2"/>
    <w:uiPriority w:val="9"/>
    <w:rsid w:val="002C21F9"/>
    <w:rPr>
      <w:rFonts w:asciiTheme="majorHAnsi" w:eastAsiaTheme="majorEastAsia" w:hAnsiTheme="majorHAnsi" w:cstheme="majorBidi"/>
      <w:color w:val="2F5496" w:themeColor="accent1" w:themeShade="BF"/>
      <w:sz w:val="26"/>
      <w:szCs w:val="26"/>
      <w:lang w:val="en-GB" w:eastAsia="en-US" w:bidi="ar-SA"/>
    </w:rPr>
  </w:style>
  <w:style w:type="table" w:styleId="TableGrid">
    <w:name w:val="Table Grid"/>
    <w:basedOn w:val="TableNormal"/>
    <w:uiPriority w:val="39"/>
    <w:rsid w:val="002C21F9"/>
    <w:pPr>
      <w:spacing w:after="0" w:line="240" w:lineRule="auto"/>
    </w:pPr>
    <w:rPr>
      <w:rFonts w:eastAsiaTheme="minorHAnsi"/>
      <w:lang w:val="en-GB"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C21F9"/>
    <w:pPr>
      <w:ind w:left="720"/>
      <w:contextualSpacing/>
    </w:pPr>
  </w:style>
  <w:style w:type="character" w:styleId="UnresolvedMention">
    <w:name w:val="Unresolved Mention"/>
    <w:basedOn w:val="DefaultParagraphFont"/>
    <w:uiPriority w:val="99"/>
    <w:semiHidden/>
    <w:unhideWhenUsed/>
    <w:rsid w:val="00EC3B89"/>
    <w:rPr>
      <w:color w:val="605E5C"/>
      <w:shd w:val="clear" w:color="auto" w:fill="E1DFDD"/>
    </w:rPr>
  </w:style>
  <w:style w:type="character" w:styleId="FollowedHyperlink">
    <w:name w:val="FollowedHyperlink"/>
    <w:basedOn w:val="DefaultParagraphFont"/>
    <w:uiPriority w:val="99"/>
    <w:semiHidden/>
    <w:unhideWhenUsed/>
    <w:rsid w:val="00033E36"/>
    <w:rPr>
      <w:color w:val="954F72" w:themeColor="followedHyperlink"/>
      <w:u w:val="single"/>
    </w:rPr>
  </w:style>
  <w:style w:type="paragraph" w:styleId="Revision">
    <w:name w:val="Revision"/>
    <w:hidden/>
    <w:uiPriority w:val="99"/>
    <w:semiHidden/>
    <w:rsid w:val="00C341E5"/>
    <w:pPr>
      <w:spacing w:after="0" w:line="240" w:lineRule="auto"/>
    </w:pPr>
    <w:rPr>
      <w:rFonts w:eastAsiaTheme="minorHAnsi"/>
      <w:lang w:val="en-GB" w:eastAsia="en-US" w:bidi="ar-SA"/>
    </w:rPr>
  </w:style>
  <w:style w:type="character" w:styleId="CommentReference">
    <w:name w:val="annotation reference"/>
    <w:basedOn w:val="DefaultParagraphFont"/>
    <w:uiPriority w:val="99"/>
    <w:semiHidden/>
    <w:unhideWhenUsed/>
    <w:rsid w:val="00C341E5"/>
    <w:rPr>
      <w:sz w:val="16"/>
      <w:szCs w:val="16"/>
    </w:rPr>
  </w:style>
  <w:style w:type="paragraph" w:styleId="CommentText">
    <w:name w:val="annotation text"/>
    <w:basedOn w:val="Normal"/>
    <w:link w:val="CommentTextChar"/>
    <w:uiPriority w:val="99"/>
    <w:semiHidden/>
    <w:unhideWhenUsed/>
    <w:rsid w:val="00C341E5"/>
    <w:pPr>
      <w:spacing w:line="240" w:lineRule="auto"/>
    </w:pPr>
    <w:rPr>
      <w:sz w:val="20"/>
      <w:szCs w:val="20"/>
    </w:rPr>
  </w:style>
  <w:style w:type="character" w:customStyle="1" w:styleId="CommentTextChar">
    <w:name w:val="Comment Text Char"/>
    <w:basedOn w:val="DefaultParagraphFont"/>
    <w:link w:val="CommentText"/>
    <w:uiPriority w:val="99"/>
    <w:semiHidden/>
    <w:rsid w:val="00C341E5"/>
    <w:rPr>
      <w:rFonts w:eastAsiaTheme="minorHAnsi"/>
      <w:sz w:val="20"/>
      <w:szCs w:val="20"/>
      <w:lang w:val="en-GB" w:eastAsia="en-US" w:bidi="ar-SA"/>
    </w:rPr>
  </w:style>
  <w:style w:type="paragraph" w:styleId="CommentSubject">
    <w:name w:val="annotation subject"/>
    <w:basedOn w:val="CommentText"/>
    <w:next w:val="CommentText"/>
    <w:link w:val="CommentSubjectChar"/>
    <w:uiPriority w:val="99"/>
    <w:semiHidden/>
    <w:unhideWhenUsed/>
    <w:rsid w:val="00C341E5"/>
    <w:rPr>
      <w:b/>
      <w:bCs/>
    </w:rPr>
  </w:style>
  <w:style w:type="character" w:customStyle="1" w:styleId="CommentSubjectChar">
    <w:name w:val="Comment Subject Char"/>
    <w:basedOn w:val="CommentTextChar"/>
    <w:link w:val="CommentSubject"/>
    <w:uiPriority w:val="99"/>
    <w:semiHidden/>
    <w:rsid w:val="00C341E5"/>
    <w:rPr>
      <w:rFonts w:eastAsiaTheme="minorHAnsi"/>
      <w:b/>
      <w:bCs/>
      <w:sz w:val="20"/>
      <w:szCs w:val="20"/>
      <w:lang w:val="en-GB"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454117">
      <w:bodyDiv w:val="1"/>
      <w:marLeft w:val="0"/>
      <w:marRight w:val="0"/>
      <w:marTop w:val="0"/>
      <w:marBottom w:val="0"/>
      <w:divBdr>
        <w:top w:val="none" w:sz="0" w:space="0" w:color="auto"/>
        <w:left w:val="none" w:sz="0" w:space="0" w:color="auto"/>
        <w:bottom w:val="none" w:sz="0" w:space="0" w:color="auto"/>
        <w:right w:val="none" w:sz="0" w:space="0" w:color="auto"/>
      </w:divBdr>
      <w:divsChild>
        <w:div w:id="1161701069">
          <w:marLeft w:val="0"/>
          <w:marRight w:val="0"/>
          <w:marTop w:val="0"/>
          <w:marBottom w:val="0"/>
          <w:divBdr>
            <w:top w:val="none" w:sz="0" w:space="0" w:color="auto"/>
            <w:left w:val="none" w:sz="0" w:space="0" w:color="auto"/>
            <w:bottom w:val="none" w:sz="0" w:space="0" w:color="auto"/>
            <w:right w:val="none" w:sz="0" w:space="0" w:color="auto"/>
          </w:divBdr>
          <w:divsChild>
            <w:div w:id="860583304">
              <w:marLeft w:val="0"/>
              <w:marRight w:val="0"/>
              <w:marTop w:val="0"/>
              <w:marBottom w:val="0"/>
              <w:divBdr>
                <w:top w:val="none" w:sz="0" w:space="0" w:color="auto"/>
                <w:left w:val="none" w:sz="0" w:space="0" w:color="auto"/>
                <w:bottom w:val="none" w:sz="0" w:space="0" w:color="auto"/>
                <w:right w:val="none" w:sz="0" w:space="0" w:color="auto"/>
              </w:divBdr>
            </w:div>
            <w:div w:id="526456355">
              <w:marLeft w:val="0"/>
              <w:marRight w:val="0"/>
              <w:marTop w:val="0"/>
              <w:marBottom w:val="0"/>
              <w:divBdr>
                <w:top w:val="none" w:sz="0" w:space="0" w:color="auto"/>
                <w:left w:val="none" w:sz="0" w:space="0" w:color="auto"/>
                <w:bottom w:val="none" w:sz="0" w:space="0" w:color="auto"/>
                <w:right w:val="none" w:sz="0" w:space="0" w:color="auto"/>
              </w:divBdr>
            </w:div>
            <w:div w:id="1528324972">
              <w:marLeft w:val="0"/>
              <w:marRight w:val="0"/>
              <w:marTop w:val="0"/>
              <w:marBottom w:val="0"/>
              <w:divBdr>
                <w:top w:val="none" w:sz="0" w:space="0" w:color="auto"/>
                <w:left w:val="none" w:sz="0" w:space="0" w:color="auto"/>
                <w:bottom w:val="none" w:sz="0" w:space="0" w:color="auto"/>
                <w:right w:val="none" w:sz="0" w:space="0" w:color="auto"/>
              </w:divBdr>
            </w:div>
            <w:div w:id="139824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4714">
      <w:bodyDiv w:val="1"/>
      <w:marLeft w:val="0"/>
      <w:marRight w:val="0"/>
      <w:marTop w:val="0"/>
      <w:marBottom w:val="0"/>
      <w:divBdr>
        <w:top w:val="none" w:sz="0" w:space="0" w:color="auto"/>
        <w:left w:val="none" w:sz="0" w:space="0" w:color="auto"/>
        <w:bottom w:val="none" w:sz="0" w:space="0" w:color="auto"/>
        <w:right w:val="none" w:sz="0" w:space="0" w:color="auto"/>
      </w:divBdr>
    </w:div>
    <w:div w:id="414670731">
      <w:bodyDiv w:val="1"/>
      <w:marLeft w:val="0"/>
      <w:marRight w:val="0"/>
      <w:marTop w:val="0"/>
      <w:marBottom w:val="0"/>
      <w:divBdr>
        <w:top w:val="none" w:sz="0" w:space="0" w:color="auto"/>
        <w:left w:val="none" w:sz="0" w:space="0" w:color="auto"/>
        <w:bottom w:val="none" w:sz="0" w:space="0" w:color="auto"/>
        <w:right w:val="none" w:sz="0" w:space="0" w:color="auto"/>
      </w:divBdr>
      <w:divsChild>
        <w:div w:id="617682766">
          <w:marLeft w:val="547"/>
          <w:marRight w:val="0"/>
          <w:marTop w:val="120"/>
          <w:marBottom w:val="0"/>
          <w:divBdr>
            <w:top w:val="none" w:sz="0" w:space="0" w:color="auto"/>
            <w:left w:val="none" w:sz="0" w:space="0" w:color="auto"/>
            <w:bottom w:val="none" w:sz="0" w:space="0" w:color="auto"/>
            <w:right w:val="none" w:sz="0" w:space="0" w:color="auto"/>
          </w:divBdr>
        </w:div>
        <w:div w:id="406195568">
          <w:marLeft w:val="547"/>
          <w:marRight w:val="0"/>
          <w:marTop w:val="120"/>
          <w:marBottom w:val="0"/>
          <w:divBdr>
            <w:top w:val="none" w:sz="0" w:space="0" w:color="auto"/>
            <w:left w:val="none" w:sz="0" w:space="0" w:color="auto"/>
            <w:bottom w:val="none" w:sz="0" w:space="0" w:color="auto"/>
            <w:right w:val="none" w:sz="0" w:space="0" w:color="auto"/>
          </w:divBdr>
        </w:div>
      </w:divsChild>
    </w:div>
    <w:div w:id="543522018">
      <w:bodyDiv w:val="1"/>
      <w:marLeft w:val="0"/>
      <w:marRight w:val="0"/>
      <w:marTop w:val="0"/>
      <w:marBottom w:val="0"/>
      <w:divBdr>
        <w:top w:val="none" w:sz="0" w:space="0" w:color="auto"/>
        <w:left w:val="none" w:sz="0" w:space="0" w:color="auto"/>
        <w:bottom w:val="none" w:sz="0" w:space="0" w:color="auto"/>
        <w:right w:val="none" w:sz="0" w:space="0" w:color="auto"/>
      </w:divBdr>
    </w:div>
    <w:div w:id="619383003">
      <w:bodyDiv w:val="1"/>
      <w:marLeft w:val="0"/>
      <w:marRight w:val="0"/>
      <w:marTop w:val="0"/>
      <w:marBottom w:val="0"/>
      <w:divBdr>
        <w:top w:val="none" w:sz="0" w:space="0" w:color="auto"/>
        <w:left w:val="none" w:sz="0" w:space="0" w:color="auto"/>
        <w:bottom w:val="none" w:sz="0" w:space="0" w:color="auto"/>
        <w:right w:val="none" w:sz="0" w:space="0" w:color="auto"/>
      </w:divBdr>
      <w:divsChild>
        <w:div w:id="1423800869">
          <w:marLeft w:val="547"/>
          <w:marRight w:val="0"/>
          <w:marTop w:val="120"/>
          <w:marBottom w:val="0"/>
          <w:divBdr>
            <w:top w:val="none" w:sz="0" w:space="0" w:color="auto"/>
            <w:left w:val="none" w:sz="0" w:space="0" w:color="auto"/>
            <w:bottom w:val="none" w:sz="0" w:space="0" w:color="auto"/>
            <w:right w:val="none" w:sz="0" w:space="0" w:color="auto"/>
          </w:divBdr>
        </w:div>
        <w:div w:id="1560510364">
          <w:marLeft w:val="547"/>
          <w:marRight w:val="0"/>
          <w:marTop w:val="120"/>
          <w:marBottom w:val="0"/>
          <w:divBdr>
            <w:top w:val="none" w:sz="0" w:space="0" w:color="auto"/>
            <w:left w:val="none" w:sz="0" w:space="0" w:color="auto"/>
            <w:bottom w:val="none" w:sz="0" w:space="0" w:color="auto"/>
            <w:right w:val="none" w:sz="0" w:space="0" w:color="auto"/>
          </w:divBdr>
        </w:div>
      </w:divsChild>
    </w:div>
    <w:div w:id="1243954786">
      <w:bodyDiv w:val="1"/>
      <w:marLeft w:val="0"/>
      <w:marRight w:val="0"/>
      <w:marTop w:val="0"/>
      <w:marBottom w:val="0"/>
      <w:divBdr>
        <w:top w:val="none" w:sz="0" w:space="0" w:color="auto"/>
        <w:left w:val="none" w:sz="0" w:space="0" w:color="auto"/>
        <w:bottom w:val="none" w:sz="0" w:space="0" w:color="auto"/>
        <w:right w:val="none" w:sz="0" w:space="0" w:color="auto"/>
      </w:divBdr>
    </w:div>
    <w:div w:id="1280917611">
      <w:bodyDiv w:val="1"/>
      <w:marLeft w:val="0"/>
      <w:marRight w:val="0"/>
      <w:marTop w:val="0"/>
      <w:marBottom w:val="0"/>
      <w:divBdr>
        <w:top w:val="none" w:sz="0" w:space="0" w:color="auto"/>
        <w:left w:val="none" w:sz="0" w:space="0" w:color="auto"/>
        <w:bottom w:val="none" w:sz="0" w:space="0" w:color="auto"/>
        <w:right w:val="none" w:sz="0" w:space="0" w:color="auto"/>
      </w:divBdr>
      <w:divsChild>
        <w:div w:id="1939871092">
          <w:marLeft w:val="547"/>
          <w:marRight w:val="0"/>
          <w:marTop w:val="120"/>
          <w:marBottom w:val="0"/>
          <w:divBdr>
            <w:top w:val="none" w:sz="0" w:space="0" w:color="auto"/>
            <w:left w:val="none" w:sz="0" w:space="0" w:color="auto"/>
            <w:bottom w:val="none" w:sz="0" w:space="0" w:color="auto"/>
            <w:right w:val="none" w:sz="0" w:space="0" w:color="auto"/>
          </w:divBdr>
        </w:div>
        <w:div w:id="140120554">
          <w:marLeft w:val="547"/>
          <w:marRight w:val="0"/>
          <w:marTop w:val="120"/>
          <w:marBottom w:val="0"/>
          <w:divBdr>
            <w:top w:val="none" w:sz="0" w:space="0" w:color="auto"/>
            <w:left w:val="none" w:sz="0" w:space="0" w:color="auto"/>
            <w:bottom w:val="none" w:sz="0" w:space="0" w:color="auto"/>
            <w:right w:val="none" w:sz="0" w:space="0" w:color="auto"/>
          </w:divBdr>
        </w:div>
      </w:divsChild>
    </w:div>
    <w:div w:id="1590508146">
      <w:bodyDiv w:val="1"/>
      <w:marLeft w:val="0"/>
      <w:marRight w:val="0"/>
      <w:marTop w:val="0"/>
      <w:marBottom w:val="0"/>
      <w:divBdr>
        <w:top w:val="none" w:sz="0" w:space="0" w:color="auto"/>
        <w:left w:val="none" w:sz="0" w:space="0" w:color="auto"/>
        <w:bottom w:val="none" w:sz="0" w:space="0" w:color="auto"/>
        <w:right w:val="none" w:sz="0" w:space="0" w:color="auto"/>
      </w:divBdr>
      <w:divsChild>
        <w:div w:id="477578634">
          <w:marLeft w:val="0"/>
          <w:marRight w:val="0"/>
          <w:marTop w:val="0"/>
          <w:marBottom w:val="0"/>
          <w:divBdr>
            <w:top w:val="none" w:sz="0" w:space="0" w:color="auto"/>
            <w:left w:val="none" w:sz="0" w:space="0" w:color="auto"/>
            <w:bottom w:val="none" w:sz="0" w:space="0" w:color="auto"/>
            <w:right w:val="none" w:sz="0" w:space="0" w:color="auto"/>
          </w:divBdr>
          <w:divsChild>
            <w:div w:id="1715502109">
              <w:marLeft w:val="0"/>
              <w:marRight w:val="0"/>
              <w:marTop w:val="0"/>
              <w:marBottom w:val="0"/>
              <w:divBdr>
                <w:top w:val="none" w:sz="0" w:space="0" w:color="auto"/>
                <w:left w:val="none" w:sz="0" w:space="0" w:color="auto"/>
                <w:bottom w:val="none" w:sz="0" w:space="0" w:color="auto"/>
                <w:right w:val="none" w:sz="0" w:space="0" w:color="auto"/>
              </w:divBdr>
            </w:div>
            <w:div w:id="288438281">
              <w:marLeft w:val="0"/>
              <w:marRight w:val="0"/>
              <w:marTop w:val="0"/>
              <w:marBottom w:val="0"/>
              <w:divBdr>
                <w:top w:val="none" w:sz="0" w:space="0" w:color="auto"/>
                <w:left w:val="none" w:sz="0" w:space="0" w:color="auto"/>
                <w:bottom w:val="none" w:sz="0" w:space="0" w:color="auto"/>
                <w:right w:val="none" w:sz="0" w:space="0" w:color="auto"/>
              </w:divBdr>
            </w:div>
            <w:div w:id="1498499286">
              <w:marLeft w:val="0"/>
              <w:marRight w:val="0"/>
              <w:marTop w:val="0"/>
              <w:marBottom w:val="0"/>
              <w:divBdr>
                <w:top w:val="none" w:sz="0" w:space="0" w:color="auto"/>
                <w:left w:val="none" w:sz="0" w:space="0" w:color="auto"/>
                <w:bottom w:val="none" w:sz="0" w:space="0" w:color="auto"/>
                <w:right w:val="none" w:sz="0" w:space="0" w:color="auto"/>
              </w:divBdr>
            </w:div>
            <w:div w:id="171261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4914">
      <w:bodyDiv w:val="1"/>
      <w:marLeft w:val="0"/>
      <w:marRight w:val="0"/>
      <w:marTop w:val="0"/>
      <w:marBottom w:val="0"/>
      <w:divBdr>
        <w:top w:val="none" w:sz="0" w:space="0" w:color="auto"/>
        <w:left w:val="none" w:sz="0" w:space="0" w:color="auto"/>
        <w:bottom w:val="none" w:sz="0" w:space="0" w:color="auto"/>
        <w:right w:val="none" w:sz="0" w:space="0" w:color="auto"/>
      </w:divBdr>
    </w:div>
    <w:div w:id="1999190085">
      <w:bodyDiv w:val="1"/>
      <w:marLeft w:val="0"/>
      <w:marRight w:val="0"/>
      <w:marTop w:val="0"/>
      <w:marBottom w:val="0"/>
      <w:divBdr>
        <w:top w:val="none" w:sz="0" w:space="0" w:color="auto"/>
        <w:left w:val="none" w:sz="0" w:space="0" w:color="auto"/>
        <w:bottom w:val="none" w:sz="0" w:space="0" w:color="auto"/>
        <w:right w:val="none" w:sz="0" w:space="0" w:color="auto"/>
      </w:divBdr>
      <w:divsChild>
        <w:div w:id="2060661822">
          <w:marLeft w:val="0"/>
          <w:marRight w:val="0"/>
          <w:marTop w:val="0"/>
          <w:marBottom w:val="0"/>
          <w:divBdr>
            <w:top w:val="none" w:sz="0" w:space="0" w:color="auto"/>
            <w:left w:val="none" w:sz="0" w:space="0" w:color="auto"/>
            <w:bottom w:val="none" w:sz="0" w:space="0" w:color="auto"/>
            <w:right w:val="none" w:sz="0" w:space="0" w:color="auto"/>
          </w:divBdr>
        </w:div>
        <w:div w:id="1020741552">
          <w:marLeft w:val="0"/>
          <w:marRight w:val="0"/>
          <w:marTop w:val="0"/>
          <w:marBottom w:val="0"/>
          <w:divBdr>
            <w:top w:val="none" w:sz="0" w:space="0" w:color="auto"/>
            <w:left w:val="none" w:sz="0" w:space="0" w:color="auto"/>
            <w:bottom w:val="none" w:sz="0" w:space="0" w:color="auto"/>
            <w:right w:val="none" w:sz="0" w:space="0" w:color="auto"/>
          </w:divBdr>
        </w:div>
        <w:div w:id="1356930824">
          <w:marLeft w:val="0"/>
          <w:marRight w:val="0"/>
          <w:marTop w:val="0"/>
          <w:marBottom w:val="0"/>
          <w:divBdr>
            <w:top w:val="none" w:sz="0" w:space="0" w:color="auto"/>
            <w:left w:val="none" w:sz="0" w:space="0" w:color="auto"/>
            <w:bottom w:val="none" w:sz="0" w:space="0" w:color="auto"/>
            <w:right w:val="none" w:sz="0" w:space="0" w:color="auto"/>
          </w:divBdr>
        </w:div>
      </w:divsChild>
    </w:div>
    <w:div w:id="2062901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1/relationships/commentsExtended" Target="commentsExtended.xml"/><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tiff"/><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customXml" Target="../customXml/item3.xml"/><Relationship Id="rId5"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13.png"/><Relationship Id="rId28" Type="http://schemas.microsoft.com/office/2011/relationships/people" Target="people.xm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customXml" Target="../customXml/item2.xml"/><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6/09/relationships/commentsIds" Target="commentsIds.xml"/><Relationship Id="rId22" Type="http://schemas.openxmlformats.org/officeDocument/2006/relationships/image" Target="media/image12.png"/><Relationship Id="rId27" Type="http://schemas.openxmlformats.org/officeDocument/2006/relationships/fontTable" Target="fontTable.xml"/><Relationship Id="rId30"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F0E4D3E6C512149B4EAD69191E953C4" ma:contentTypeVersion="18" ma:contentTypeDescription="Create a new document." ma:contentTypeScope="" ma:versionID="e58a98e5e967585febbe82bb32872a37">
  <xsd:schema xmlns:xsd="http://www.w3.org/2001/XMLSchema" xmlns:xs="http://www.w3.org/2001/XMLSchema" xmlns:p="http://schemas.microsoft.com/office/2006/metadata/properties" xmlns:ns2="5eaef94f-af55-4c85-9a1e-0f2cf1c1225e" xmlns:ns3="f2896bee-9bb2-49d4-af90-cc471cab28c1" xmlns:ns4="73088aa1-bb70-4e27-95fc-187c5437fa54" targetNamespace="http://schemas.microsoft.com/office/2006/metadata/properties" ma:root="true" ma:fieldsID="13a68d98e4c0fd4bb625aab91ee318b3" ns2:_="" ns3:_="" ns4:_="">
    <xsd:import namespace="5eaef94f-af55-4c85-9a1e-0f2cf1c1225e"/>
    <xsd:import namespace="f2896bee-9bb2-49d4-af90-cc471cab28c1"/>
    <xsd:import namespace="73088aa1-bb70-4e27-95fc-187c5437fa5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LengthInSeconds" minOccurs="0"/>
                <xsd:element ref="ns2:lcf76f155ced4ddcb4097134ff3c332f" minOccurs="0"/>
                <xsd:element ref="ns4: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aef94f-af55-4c85-9a1e-0f2cf1c122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f61796df-71c9-4044-bd3e-1edca60bec75"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2896bee-9bb2-49d4-af90-cc471cab28c1"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3088aa1-bb70-4e27-95fc-187c5437fa54"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d3131230-f317-4455-abf5-d117c783ec68}" ma:internalName="TaxCatchAll" ma:showField="CatchAllData" ma:web="f2896bee-9bb2-49d4-af90-cc471cab28c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73088aa1-bb70-4e27-95fc-187c5437fa54" xsi:nil="true"/>
    <lcf76f155ced4ddcb4097134ff3c332f xmlns="5eaef94f-af55-4c85-9a1e-0f2cf1c1225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648F6F9-E2A3-4054-A531-E59A29559154}"/>
</file>

<file path=customXml/itemProps2.xml><?xml version="1.0" encoding="utf-8"?>
<ds:datastoreItem xmlns:ds="http://schemas.openxmlformats.org/officeDocument/2006/customXml" ds:itemID="{693391BE-BD18-40F2-94B9-D2C1D638B0B4}"/>
</file>

<file path=customXml/itemProps3.xml><?xml version="1.0" encoding="utf-8"?>
<ds:datastoreItem xmlns:ds="http://schemas.openxmlformats.org/officeDocument/2006/customXml" ds:itemID="{CB4D8F0D-39CC-4297-8A30-6CF92EFA270E}"/>
</file>

<file path=docProps/app.xml><?xml version="1.0" encoding="utf-8"?>
<Properties xmlns="http://schemas.openxmlformats.org/officeDocument/2006/extended-properties" xmlns:vt="http://schemas.openxmlformats.org/officeDocument/2006/docPropsVTypes">
  <Template>Normal.dotm</Template>
  <TotalTime>99</TotalTime>
  <Pages>4</Pages>
  <Words>1209</Words>
  <Characters>6893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Leeman</dc:creator>
  <cp:keywords/>
  <dc:description/>
  <cp:lastModifiedBy>Oli.Howson</cp:lastModifiedBy>
  <cp:revision>16</cp:revision>
  <dcterms:created xsi:type="dcterms:W3CDTF">2020-10-22T10:27:00Z</dcterms:created>
  <dcterms:modified xsi:type="dcterms:W3CDTF">2025-01-04T13:28:00Z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0x010100AF0E4D3E6C512149B4EAD69191E953C4</vt:lpwstr>
  </property>
</Properties>
</file>