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001242" w14:textId="77777777" w:rsidR="00CC75B4" w:rsidRDefault="00CC75B4">
      <w:pPr>
        <w:pStyle w:val="BodyText"/>
        <w:spacing w:before="43"/>
        <w:rPr>
          <w:rFonts w:ascii="Times New Roman"/>
          <w:sz w:val="26"/>
        </w:rPr>
      </w:pPr>
    </w:p>
    <w:p w14:paraId="1EC96E55" w14:textId="77777777" w:rsidR="00CC75B4" w:rsidRDefault="00000000">
      <w:pPr>
        <w:pStyle w:val="Heading1"/>
      </w:pPr>
      <w:bookmarkStart w:id="0" w:name="Lesson_7_–_Ciphers,_LCD_screen_and_GPS"/>
      <w:bookmarkEnd w:id="0"/>
      <w:r>
        <w:rPr>
          <w:color w:val="2E5395"/>
          <w:spacing w:val="-6"/>
        </w:rPr>
        <w:t>Lesson</w:t>
      </w:r>
      <w:r>
        <w:rPr>
          <w:color w:val="2E5395"/>
          <w:spacing w:val="-21"/>
        </w:rPr>
        <w:t xml:space="preserve"> </w:t>
      </w:r>
      <w:r>
        <w:rPr>
          <w:color w:val="2E5395"/>
          <w:spacing w:val="-6"/>
        </w:rPr>
        <w:t>7</w:t>
      </w:r>
      <w:r>
        <w:rPr>
          <w:color w:val="2E5395"/>
          <w:spacing w:val="-19"/>
        </w:rPr>
        <w:t xml:space="preserve"> </w:t>
      </w:r>
      <w:r>
        <w:rPr>
          <w:color w:val="2E5395"/>
          <w:spacing w:val="-6"/>
        </w:rPr>
        <w:t>–</w:t>
      </w:r>
      <w:r>
        <w:rPr>
          <w:color w:val="2E5395"/>
          <w:spacing w:val="-20"/>
        </w:rPr>
        <w:t xml:space="preserve"> </w:t>
      </w:r>
      <w:r>
        <w:rPr>
          <w:color w:val="2E5395"/>
          <w:spacing w:val="-6"/>
        </w:rPr>
        <w:t>Ciphers,</w:t>
      </w:r>
      <w:r>
        <w:rPr>
          <w:color w:val="2E5395"/>
          <w:spacing w:val="-19"/>
        </w:rPr>
        <w:t xml:space="preserve"> </w:t>
      </w:r>
      <w:r>
        <w:rPr>
          <w:color w:val="2E5395"/>
          <w:spacing w:val="-6"/>
        </w:rPr>
        <w:t>LCD</w:t>
      </w:r>
      <w:r>
        <w:rPr>
          <w:color w:val="2E5395"/>
          <w:spacing w:val="-21"/>
        </w:rPr>
        <w:t xml:space="preserve"> </w:t>
      </w:r>
      <w:r>
        <w:rPr>
          <w:color w:val="2E5395"/>
          <w:spacing w:val="-6"/>
        </w:rPr>
        <w:t>screen</w:t>
      </w:r>
      <w:r>
        <w:rPr>
          <w:color w:val="2E5395"/>
          <w:spacing w:val="-20"/>
        </w:rPr>
        <w:t xml:space="preserve"> </w:t>
      </w:r>
      <w:r>
        <w:rPr>
          <w:color w:val="2E5395"/>
          <w:spacing w:val="-6"/>
        </w:rPr>
        <w:t>and</w:t>
      </w:r>
      <w:r>
        <w:rPr>
          <w:color w:val="2E5395"/>
          <w:spacing w:val="-20"/>
        </w:rPr>
        <w:t xml:space="preserve"> </w:t>
      </w:r>
      <w:r>
        <w:rPr>
          <w:color w:val="2E5395"/>
          <w:spacing w:val="-6"/>
        </w:rPr>
        <w:t>GPS</w:t>
      </w:r>
    </w:p>
    <w:p w14:paraId="309A6C33" w14:textId="77777777" w:rsidR="00CC75B4" w:rsidRDefault="00CC75B4">
      <w:pPr>
        <w:pStyle w:val="BodyText"/>
        <w:rPr>
          <w:sz w:val="26"/>
        </w:rPr>
      </w:pPr>
    </w:p>
    <w:p w14:paraId="2F35B8A5" w14:textId="77777777" w:rsidR="00CC75B4" w:rsidRDefault="00CC75B4">
      <w:pPr>
        <w:pStyle w:val="BodyText"/>
        <w:spacing w:before="16"/>
        <w:rPr>
          <w:sz w:val="26"/>
        </w:rPr>
      </w:pPr>
    </w:p>
    <w:p w14:paraId="3AF95CCC" w14:textId="77777777" w:rsidR="00CC75B4" w:rsidRDefault="00000000">
      <w:pPr>
        <w:spacing w:before="1"/>
        <w:ind w:left="119"/>
        <w:rPr>
          <w:sz w:val="26"/>
        </w:rPr>
      </w:pPr>
      <w:bookmarkStart w:id="1" w:name="Setting_the_scene"/>
      <w:bookmarkEnd w:id="1"/>
      <w:r>
        <w:rPr>
          <w:color w:val="2E5395"/>
          <w:sz w:val="26"/>
        </w:rPr>
        <w:t>Setting</w:t>
      </w:r>
      <w:r>
        <w:rPr>
          <w:color w:val="2E5395"/>
          <w:spacing w:val="-17"/>
          <w:sz w:val="26"/>
        </w:rPr>
        <w:t xml:space="preserve"> </w:t>
      </w:r>
      <w:r>
        <w:rPr>
          <w:color w:val="2E5395"/>
          <w:sz w:val="26"/>
        </w:rPr>
        <w:t>the</w:t>
      </w:r>
      <w:r>
        <w:rPr>
          <w:color w:val="2E5395"/>
          <w:spacing w:val="-15"/>
          <w:sz w:val="26"/>
        </w:rPr>
        <w:t xml:space="preserve"> </w:t>
      </w:r>
      <w:r>
        <w:rPr>
          <w:color w:val="2E5395"/>
          <w:spacing w:val="-4"/>
          <w:sz w:val="26"/>
        </w:rPr>
        <w:t>scene</w:t>
      </w:r>
    </w:p>
    <w:p w14:paraId="0B69C332" w14:textId="77777777" w:rsidR="00CC75B4" w:rsidRDefault="00CC75B4">
      <w:pPr>
        <w:pStyle w:val="BodyText"/>
        <w:spacing w:before="181"/>
        <w:rPr>
          <w:sz w:val="26"/>
        </w:rPr>
      </w:pPr>
    </w:p>
    <w:p w14:paraId="73721AC5" w14:textId="17F34825" w:rsidR="00CC75B4" w:rsidRDefault="00000000">
      <w:pPr>
        <w:pStyle w:val="BodyText"/>
        <w:spacing w:line="271" w:lineRule="auto"/>
        <w:ind w:left="119" w:right="216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going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learn</w:t>
      </w:r>
      <w:r>
        <w:rPr>
          <w:spacing w:val="-8"/>
        </w:rPr>
        <w:t xml:space="preserve"> </w:t>
      </w:r>
      <w:r>
        <w:t>about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importance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ciphers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protect</w:t>
      </w:r>
      <w:r>
        <w:rPr>
          <w:spacing w:val="-10"/>
        </w:rPr>
        <w:t xml:space="preserve"> </w:t>
      </w:r>
      <w:r>
        <w:t>data during</w:t>
      </w:r>
      <w:r>
        <w:rPr>
          <w:spacing w:val="-17"/>
        </w:rPr>
        <w:t xml:space="preserve"> </w:t>
      </w:r>
      <w:r>
        <w:t>transmission.</w:t>
      </w:r>
      <w:r>
        <w:rPr>
          <w:spacing w:val="-17"/>
        </w:rPr>
        <w:t xml:space="preserve"> </w:t>
      </w:r>
      <w:r>
        <w:t>You</w:t>
      </w:r>
      <w:r>
        <w:rPr>
          <w:spacing w:val="-16"/>
        </w:rPr>
        <w:t xml:space="preserve"> </w:t>
      </w:r>
      <w:r>
        <w:t>will</w:t>
      </w:r>
      <w:r>
        <w:rPr>
          <w:spacing w:val="-17"/>
        </w:rPr>
        <w:t xml:space="preserve"> </w:t>
      </w:r>
      <w:r>
        <w:t>learn</w:t>
      </w:r>
      <w:r>
        <w:rPr>
          <w:spacing w:val="-17"/>
        </w:rPr>
        <w:t xml:space="preserve"> </w:t>
      </w:r>
      <w:r>
        <w:t>how</w:t>
      </w:r>
      <w:r>
        <w:rPr>
          <w:spacing w:val="-1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connect</w:t>
      </w:r>
      <w:r>
        <w:rPr>
          <w:spacing w:val="-17"/>
        </w:rPr>
        <w:t xml:space="preserve"> </w:t>
      </w:r>
      <w:r>
        <w:t>an</w:t>
      </w:r>
      <w:r>
        <w:rPr>
          <w:spacing w:val="-17"/>
        </w:rPr>
        <w:t xml:space="preserve"> </w:t>
      </w:r>
      <w:r>
        <w:t>LCD</w:t>
      </w:r>
      <w:r>
        <w:rPr>
          <w:spacing w:val="-16"/>
        </w:rPr>
        <w:t xml:space="preserve"> </w:t>
      </w:r>
      <w:r>
        <w:t>screen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Arduino</w:t>
      </w:r>
      <w:r>
        <w:rPr>
          <w:spacing w:val="-17"/>
        </w:rPr>
        <w:t xml:space="preserve"> </w:t>
      </w:r>
      <w:del w:id="2" w:author="Oli.Howson" w:date="2025-01-05T15:44:00Z" w16du:dateUtc="2025-01-05T15:44:00Z">
        <w:r w:rsidDel="00993310">
          <w:delText>using</w:delText>
        </w:r>
        <w:r w:rsidDel="00993310">
          <w:rPr>
            <w:spacing w:val="-16"/>
          </w:rPr>
          <w:delText xml:space="preserve"> </w:delText>
        </w:r>
        <w:r w:rsidDel="00993310">
          <w:delText>a</w:delText>
        </w:r>
        <w:r w:rsidDel="00993310">
          <w:rPr>
            <w:spacing w:val="-17"/>
          </w:rPr>
          <w:delText xml:space="preserve"> </w:delText>
        </w:r>
        <w:r w:rsidDel="00993310">
          <w:delText>breadboard</w:delText>
        </w:r>
        <w:r w:rsidDel="00993310">
          <w:rPr>
            <w:spacing w:val="-18"/>
          </w:rPr>
          <w:delText xml:space="preserve"> </w:delText>
        </w:r>
      </w:del>
      <w:r>
        <w:t>in</w:t>
      </w:r>
      <w:r>
        <w:rPr>
          <w:spacing w:val="-17"/>
        </w:rPr>
        <w:t xml:space="preserve"> </w:t>
      </w:r>
      <w:r>
        <w:t>addition to</w:t>
      </w:r>
      <w:r>
        <w:rPr>
          <w:spacing w:val="-11"/>
        </w:rPr>
        <w:t xml:space="preserve"> </w:t>
      </w:r>
      <w:r>
        <w:t>being</w:t>
      </w:r>
      <w:r>
        <w:rPr>
          <w:spacing w:val="-11"/>
        </w:rPr>
        <w:t xml:space="preserve"> </w:t>
      </w:r>
      <w:r>
        <w:t>able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read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range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GPS</w:t>
      </w:r>
      <w:r>
        <w:rPr>
          <w:spacing w:val="-10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MKR</w:t>
      </w:r>
      <w:r>
        <w:rPr>
          <w:spacing w:val="-11"/>
        </w:rPr>
        <w:t xml:space="preserve"> </w:t>
      </w:r>
      <w:r>
        <w:t>GPS</w:t>
      </w:r>
      <w:r>
        <w:rPr>
          <w:spacing w:val="-10"/>
        </w:rPr>
        <w:t xml:space="preserve"> </w:t>
      </w:r>
      <w:r>
        <w:t>shield.</w:t>
      </w:r>
    </w:p>
    <w:p w14:paraId="7B79EDF3" w14:textId="77777777" w:rsidR="00CC75B4" w:rsidRDefault="00000000">
      <w:pPr>
        <w:pStyle w:val="Heading1"/>
        <w:spacing w:before="240"/>
      </w:pPr>
      <w:bookmarkStart w:id="3" w:name="Success_criteria"/>
      <w:bookmarkEnd w:id="3"/>
      <w:r>
        <w:rPr>
          <w:color w:val="2E5395"/>
          <w:w w:val="85"/>
        </w:rPr>
        <w:t>Success</w:t>
      </w:r>
      <w:r>
        <w:rPr>
          <w:color w:val="2E5395"/>
          <w:spacing w:val="21"/>
        </w:rPr>
        <w:t xml:space="preserve"> </w:t>
      </w:r>
      <w:r>
        <w:rPr>
          <w:color w:val="2E5395"/>
          <w:spacing w:val="-2"/>
        </w:rPr>
        <w:t>criteria</w:t>
      </w:r>
    </w:p>
    <w:p w14:paraId="0FAA832F" w14:textId="77777777" w:rsidR="00CC75B4" w:rsidRDefault="00CC75B4">
      <w:pPr>
        <w:pStyle w:val="BodyText"/>
        <w:spacing w:before="190"/>
        <w:rPr>
          <w:sz w:val="26"/>
        </w:rPr>
      </w:pPr>
    </w:p>
    <w:p w14:paraId="1B7757F3" w14:textId="159E1A79" w:rsidR="00CC75B4" w:rsidDel="00993310" w:rsidRDefault="00000000">
      <w:pPr>
        <w:pStyle w:val="ListParagraph"/>
        <w:numPr>
          <w:ilvl w:val="0"/>
          <w:numId w:val="1"/>
        </w:numPr>
        <w:tabs>
          <w:tab w:val="left" w:pos="839"/>
        </w:tabs>
        <w:rPr>
          <w:del w:id="4" w:author="Oli.Howson" w:date="2025-01-05T15:45:00Z" w16du:dateUtc="2025-01-05T15:45:00Z"/>
        </w:rPr>
      </w:pPr>
      <w:del w:id="5" w:author="Oli.Howson" w:date="2025-01-05T15:45:00Z" w16du:dateUtc="2025-01-05T15:45:00Z">
        <w:r w:rsidDel="00993310">
          <w:rPr>
            <w:spacing w:val="-2"/>
          </w:rPr>
          <w:delText>Create</w:delText>
        </w:r>
        <w:r w:rsidDel="00993310">
          <w:rPr>
            <w:spacing w:val="-16"/>
          </w:rPr>
          <w:delText xml:space="preserve"> </w:delText>
        </w:r>
        <w:r w:rsidDel="00993310">
          <w:rPr>
            <w:spacing w:val="-2"/>
          </w:rPr>
          <w:delText>a</w:delText>
        </w:r>
        <w:r w:rsidDel="00993310">
          <w:rPr>
            <w:spacing w:val="-14"/>
          </w:rPr>
          <w:delText xml:space="preserve"> </w:delText>
        </w:r>
        <w:r w:rsidDel="00993310">
          <w:rPr>
            <w:spacing w:val="-2"/>
          </w:rPr>
          <w:delText>circuit</w:delText>
        </w:r>
        <w:r w:rsidDel="00993310">
          <w:rPr>
            <w:spacing w:val="-16"/>
          </w:rPr>
          <w:delText xml:space="preserve"> </w:delText>
        </w:r>
        <w:r w:rsidDel="00993310">
          <w:rPr>
            <w:spacing w:val="-2"/>
          </w:rPr>
          <w:delText>using</w:delText>
        </w:r>
        <w:r w:rsidDel="00993310">
          <w:rPr>
            <w:spacing w:val="-15"/>
          </w:rPr>
          <w:delText xml:space="preserve"> </w:delText>
        </w:r>
        <w:r w:rsidDel="00993310">
          <w:rPr>
            <w:spacing w:val="-2"/>
          </w:rPr>
          <w:delText>a</w:delText>
        </w:r>
        <w:r w:rsidDel="00993310">
          <w:rPr>
            <w:spacing w:val="-14"/>
          </w:rPr>
          <w:delText xml:space="preserve"> </w:delText>
        </w:r>
        <w:r w:rsidDel="00993310">
          <w:rPr>
            <w:spacing w:val="-2"/>
          </w:rPr>
          <w:delText>breadboard</w:delText>
        </w:r>
      </w:del>
    </w:p>
    <w:p w14:paraId="4C75CFC1" w14:textId="77777777" w:rsidR="00CC75B4" w:rsidRDefault="00000000">
      <w:pPr>
        <w:pStyle w:val="ListParagraph"/>
        <w:numPr>
          <w:ilvl w:val="0"/>
          <w:numId w:val="1"/>
        </w:numPr>
        <w:tabs>
          <w:tab w:val="left" w:pos="839"/>
        </w:tabs>
        <w:spacing w:before="36"/>
      </w:pPr>
      <w:r>
        <w:rPr>
          <w:spacing w:val="-2"/>
        </w:rPr>
        <w:t>Connect</w:t>
      </w:r>
      <w:r>
        <w:rPr>
          <w:spacing w:val="-14"/>
        </w:rPr>
        <w:t xml:space="preserve"> </w:t>
      </w:r>
      <w:r>
        <w:rPr>
          <w:spacing w:val="-2"/>
        </w:rPr>
        <w:t>an</w:t>
      </w:r>
      <w:del w:id="6" w:author="Oli.Howson" w:date="2025-01-05T15:45:00Z" w16du:dateUtc="2025-01-05T15:45:00Z">
        <w:r w:rsidDel="00993310">
          <w:rPr>
            <w:spacing w:val="-2"/>
          </w:rPr>
          <w:delText>d</w:delText>
        </w:r>
      </w:del>
      <w:r>
        <w:rPr>
          <w:spacing w:val="-13"/>
        </w:rPr>
        <w:t xml:space="preserve"> </w:t>
      </w:r>
      <w:r>
        <w:rPr>
          <w:spacing w:val="-2"/>
        </w:rPr>
        <w:t>LCD</w:t>
      </w:r>
      <w:r>
        <w:rPr>
          <w:spacing w:val="-11"/>
        </w:rPr>
        <w:t xml:space="preserve"> </w:t>
      </w:r>
      <w:r>
        <w:rPr>
          <w:spacing w:val="-2"/>
        </w:rPr>
        <w:t>screen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output</w:t>
      </w:r>
      <w:r>
        <w:rPr>
          <w:spacing w:val="-14"/>
        </w:rPr>
        <w:t xml:space="preserve"> </w:t>
      </w:r>
      <w:r>
        <w:rPr>
          <w:spacing w:val="-4"/>
        </w:rPr>
        <w:t>text</w:t>
      </w:r>
    </w:p>
    <w:p w14:paraId="5EB00E15" w14:textId="77777777" w:rsidR="00CC75B4" w:rsidRDefault="00000000">
      <w:pPr>
        <w:pStyle w:val="ListParagraph"/>
        <w:numPr>
          <w:ilvl w:val="0"/>
          <w:numId w:val="1"/>
        </w:numPr>
        <w:tabs>
          <w:tab w:val="left" w:pos="839"/>
        </w:tabs>
        <w:spacing w:before="35"/>
      </w:pP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be</w:t>
      </w:r>
      <w:r>
        <w:rPr>
          <w:spacing w:val="-18"/>
        </w:rPr>
        <w:t xml:space="preserve"> </w:t>
      </w:r>
      <w:r>
        <w:rPr>
          <w:spacing w:val="-4"/>
        </w:rPr>
        <w:t>able</w:t>
      </w:r>
      <w:r>
        <w:rPr>
          <w:spacing w:val="-16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use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GPS</w:t>
      </w:r>
      <w:r>
        <w:rPr>
          <w:spacing w:val="-16"/>
        </w:rPr>
        <w:t xml:space="preserve"> </w:t>
      </w:r>
      <w:r>
        <w:rPr>
          <w:spacing w:val="-4"/>
        </w:rPr>
        <w:t>sensor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record</w:t>
      </w:r>
      <w:r>
        <w:rPr>
          <w:spacing w:val="-18"/>
        </w:rPr>
        <w:t xml:space="preserve"> </w:t>
      </w:r>
      <w:r>
        <w:rPr>
          <w:spacing w:val="-4"/>
        </w:rPr>
        <w:t>a</w:t>
      </w:r>
      <w:r>
        <w:rPr>
          <w:spacing w:val="-17"/>
        </w:rPr>
        <w:t xml:space="preserve"> </w:t>
      </w:r>
      <w:r>
        <w:rPr>
          <w:spacing w:val="-4"/>
        </w:rPr>
        <w:t>location</w:t>
      </w:r>
    </w:p>
    <w:p w14:paraId="231915D8" w14:textId="77777777" w:rsidR="00CC75B4" w:rsidRDefault="00CC75B4">
      <w:pPr>
        <w:pStyle w:val="BodyText"/>
      </w:pPr>
    </w:p>
    <w:p w14:paraId="1467CD9F" w14:textId="77777777" w:rsidR="00CC75B4" w:rsidRDefault="00CC75B4">
      <w:pPr>
        <w:pStyle w:val="BodyText"/>
        <w:spacing w:before="212"/>
      </w:pPr>
    </w:p>
    <w:p w14:paraId="6D48118B" w14:textId="77777777" w:rsidR="00CC75B4" w:rsidRDefault="00000000">
      <w:pPr>
        <w:pStyle w:val="Heading1"/>
        <w:spacing w:before="1"/>
      </w:pPr>
      <w:bookmarkStart w:id="7" w:name="Step_1_–_Building_the_circuit"/>
      <w:bookmarkEnd w:id="7"/>
      <w:r>
        <w:rPr>
          <w:color w:val="2E5395"/>
          <w:spacing w:val="-2"/>
        </w:rPr>
        <w:t>Step</w:t>
      </w:r>
      <w:r>
        <w:rPr>
          <w:color w:val="2E5395"/>
          <w:spacing w:val="-17"/>
        </w:rPr>
        <w:t xml:space="preserve"> </w:t>
      </w:r>
      <w:r>
        <w:rPr>
          <w:color w:val="2E5395"/>
          <w:spacing w:val="-2"/>
        </w:rPr>
        <w:t>1</w:t>
      </w:r>
      <w:r>
        <w:rPr>
          <w:color w:val="2E5395"/>
          <w:spacing w:val="-17"/>
        </w:rPr>
        <w:t xml:space="preserve"> </w:t>
      </w:r>
      <w:r>
        <w:rPr>
          <w:color w:val="2E5395"/>
          <w:spacing w:val="-2"/>
        </w:rPr>
        <w:t>–</w:t>
      </w:r>
      <w:r>
        <w:rPr>
          <w:color w:val="2E5395"/>
          <w:spacing w:val="-15"/>
        </w:rPr>
        <w:t xml:space="preserve"> </w:t>
      </w:r>
      <w:r>
        <w:rPr>
          <w:color w:val="2E5395"/>
          <w:spacing w:val="-2"/>
        </w:rPr>
        <w:t>Building</w:t>
      </w:r>
      <w:r>
        <w:rPr>
          <w:color w:val="2E5395"/>
          <w:spacing w:val="-16"/>
        </w:rPr>
        <w:t xml:space="preserve"> </w:t>
      </w:r>
      <w:r>
        <w:rPr>
          <w:color w:val="2E5395"/>
          <w:spacing w:val="-2"/>
        </w:rPr>
        <w:t>the</w:t>
      </w:r>
      <w:r>
        <w:rPr>
          <w:color w:val="2E5395"/>
          <w:spacing w:val="-16"/>
        </w:rPr>
        <w:t xml:space="preserve"> </w:t>
      </w:r>
      <w:r>
        <w:rPr>
          <w:color w:val="2E5395"/>
          <w:spacing w:val="-2"/>
        </w:rPr>
        <w:t>circuit</w:t>
      </w:r>
    </w:p>
    <w:p w14:paraId="00D5F7F6" w14:textId="77777777" w:rsidR="00CC75B4" w:rsidRDefault="00CC75B4">
      <w:pPr>
        <w:pStyle w:val="BodyText"/>
        <w:spacing w:before="187"/>
        <w:rPr>
          <w:sz w:val="26"/>
        </w:rPr>
      </w:pPr>
    </w:p>
    <w:p w14:paraId="2B965297" w14:textId="5416F331" w:rsidR="00CC75B4" w:rsidRDefault="00000000">
      <w:pPr>
        <w:pStyle w:val="BodyText"/>
        <w:spacing w:line="268" w:lineRule="auto"/>
        <w:ind w:left="120"/>
      </w:pP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are</w:t>
      </w:r>
      <w:r>
        <w:rPr>
          <w:spacing w:val="-18"/>
        </w:rPr>
        <w:t xml:space="preserve"> </w:t>
      </w:r>
      <w:r>
        <w:rPr>
          <w:spacing w:val="-2"/>
        </w:rPr>
        <w:t>going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connect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whole</w:t>
      </w:r>
      <w:r>
        <w:rPr>
          <w:spacing w:val="-16"/>
        </w:rPr>
        <w:t xml:space="preserve"> </w:t>
      </w:r>
      <w:r>
        <w:rPr>
          <w:spacing w:val="-2"/>
        </w:rPr>
        <w:t>device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8"/>
        </w:rPr>
        <w:t xml:space="preserve"> </w:t>
      </w:r>
      <w:r>
        <w:rPr>
          <w:spacing w:val="-2"/>
        </w:rPr>
        <w:t>then</w:t>
      </w:r>
      <w:r>
        <w:rPr>
          <w:spacing w:val="-17"/>
        </w:rPr>
        <w:t xml:space="preserve"> </w:t>
      </w:r>
      <w:r>
        <w:rPr>
          <w:spacing w:val="-2"/>
        </w:rPr>
        <w:t>test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LCD</w:t>
      </w:r>
      <w:r>
        <w:rPr>
          <w:spacing w:val="-17"/>
        </w:rPr>
        <w:t xml:space="preserve"> </w:t>
      </w:r>
      <w:r>
        <w:rPr>
          <w:spacing w:val="-2"/>
        </w:rPr>
        <w:t>screen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8"/>
        </w:rPr>
        <w:t xml:space="preserve"> </w:t>
      </w:r>
      <w:r>
        <w:rPr>
          <w:spacing w:val="-2"/>
        </w:rPr>
        <w:t>GPS</w:t>
      </w:r>
      <w:r>
        <w:rPr>
          <w:spacing w:val="-16"/>
        </w:rPr>
        <w:t xml:space="preserve"> </w:t>
      </w:r>
      <w:r>
        <w:rPr>
          <w:spacing w:val="-2"/>
        </w:rPr>
        <w:t>sensor</w:t>
      </w:r>
      <w:r>
        <w:rPr>
          <w:spacing w:val="-17"/>
        </w:rPr>
        <w:t xml:space="preserve"> </w:t>
      </w:r>
      <w:r>
        <w:rPr>
          <w:spacing w:val="-2"/>
        </w:rPr>
        <w:t>separately.</w:t>
      </w:r>
      <w:del w:id="8" w:author="Oli.Howson" w:date="2025-01-05T15:45:00Z" w16du:dateUtc="2025-01-05T15:45:00Z">
        <w:r w:rsidDel="00993310">
          <w:rPr>
            <w:spacing w:val="-16"/>
          </w:rPr>
          <w:delText xml:space="preserve"> </w:delText>
        </w:r>
        <w:r w:rsidDel="00993310">
          <w:rPr>
            <w:spacing w:val="-2"/>
          </w:rPr>
          <w:delText>You</w:delText>
        </w:r>
        <w:r w:rsidDel="00993310">
          <w:rPr>
            <w:spacing w:val="-17"/>
          </w:rPr>
          <w:delText xml:space="preserve"> </w:delText>
        </w:r>
        <w:r w:rsidDel="00993310">
          <w:rPr>
            <w:spacing w:val="-2"/>
          </w:rPr>
          <w:delText xml:space="preserve">should </w:delText>
        </w:r>
        <w:r w:rsidDel="00993310">
          <w:rPr>
            <w:w w:val="105"/>
          </w:rPr>
          <w:delText>initially</w:delText>
        </w:r>
        <w:r w:rsidDel="00993310">
          <w:rPr>
            <w:spacing w:val="-15"/>
            <w:w w:val="105"/>
          </w:rPr>
          <w:delText xml:space="preserve"> </w:delText>
        </w:r>
        <w:r w:rsidDel="00993310">
          <w:rPr>
            <w:w w:val="105"/>
          </w:rPr>
          <w:delText>plug</w:delText>
        </w:r>
        <w:r w:rsidDel="00993310">
          <w:rPr>
            <w:spacing w:val="-15"/>
            <w:w w:val="105"/>
          </w:rPr>
          <w:delText xml:space="preserve"> </w:delText>
        </w:r>
        <w:r w:rsidDel="00993310">
          <w:rPr>
            <w:w w:val="105"/>
          </w:rPr>
          <w:delText>the</w:delText>
        </w:r>
        <w:r w:rsidDel="00993310">
          <w:rPr>
            <w:spacing w:val="-15"/>
            <w:w w:val="105"/>
          </w:rPr>
          <w:delText xml:space="preserve"> </w:delText>
        </w:r>
        <w:r w:rsidDel="00993310">
          <w:rPr>
            <w:w w:val="105"/>
          </w:rPr>
          <w:delText>MKR</w:delText>
        </w:r>
        <w:r w:rsidDel="00993310">
          <w:rPr>
            <w:spacing w:val="-14"/>
            <w:w w:val="105"/>
          </w:rPr>
          <w:delText xml:space="preserve"> </w:delText>
        </w:r>
        <w:r w:rsidDel="00993310">
          <w:rPr>
            <w:w w:val="105"/>
          </w:rPr>
          <w:delText>Arduino</w:delText>
        </w:r>
        <w:r w:rsidDel="00993310">
          <w:rPr>
            <w:spacing w:val="-15"/>
            <w:w w:val="105"/>
          </w:rPr>
          <w:delText xml:space="preserve"> </w:delText>
        </w:r>
        <w:r w:rsidDel="00993310">
          <w:rPr>
            <w:w w:val="105"/>
          </w:rPr>
          <w:delText>into</w:delText>
        </w:r>
        <w:r w:rsidDel="00993310">
          <w:rPr>
            <w:spacing w:val="-15"/>
            <w:w w:val="105"/>
          </w:rPr>
          <w:delText xml:space="preserve"> </w:delText>
        </w:r>
        <w:r w:rsidDel="00993310">
          <w:rPr>
            <w:w w:val="105"/>
          </w:rPr>
          <w:delText>the</w:delText>
        </w:r>
        <w:r w:rsidDel="00993310">
          <w:rPr>
            <w:spacing w:val="-15"/>
            <w:w w:val="105"/>
          </w:rPr>
          <w:delText xml:space="preserve"> </w:delText>
        </w:r>
        <w:r w:rsidDel="00993310">
          <w:rPr>
            <w:w w:val="105"/>
          </w:rPr>
          <w:delText>connector</w:delText>
        </w:r>
        <w:r w:rsidDel="00993310">
          <w:rPr>
            <w:spacing w:val="-15"/>
            <w:w w:val="105"/>
          </w:rPr>
          <w:delText xml:space="preserve"> </w:delText>
        </w:r>
        <w:r w:rsidDel="00993310">
          <w:rPr>
            <w:w w:val="105"/>
          </w:rPr>
          <w:delText>carrier.</w:delText>
        </w:r>
      </w:del>
    </w:p>
    <w:p w14:paraId="40EB2381" w14:textId="77777777" w:rsidR="00CC75B4" w:rsidRDefault="00CC75B4">
      <w:pPr>
        <w:pStyle w:val="BodyText"/>
      </w:pPr>
    </w:p>
    <w:p w14:paraId="17BDD722" w14:textId="77777777" w:rsidR="00CC75B4" w:rsidRDefault="00CC75B4">
      <w:pPr>
        <w:pStyle w:val="BodyText"/>
        <w:spacing w:before="189"/>
      </w:pPr>
    </w:p>
    <w:p w14:paraId="68F2E540" w14:textId="77777777" w:rsidR="00CC75B4" w:rsidRDefault="00000000">
      <w:pPr>
        <w:pStyle w:val="Heading1"/>
      </w:pPr>
      <w:r>
        <w:rPr>
          <w:color w:val="2E5395"/>
        </w:rPr>
        <w:t>Pro-</w:t>
      </w:r>
      <w:r>
        <w:rPr>
          <w:color w:val="2E5395"/>
          <w:spacing w:val="-5"/>
          <w:w w:val="110"/>
        </w:rPr>
        <w:t>tip</w:t>
      </w:r>
    </w:p>
    <w:p w14:paraId="4951C767" w14:textId="77777777" w:rsidR="00CC75B4" w:rsidRDefault="00CC75B4">
      <w:pPr>
        <w:pStyle w:val="BodyText"/>
        <w:spacing w:before="186"/>
        <w:rPr>
          <w:sz w:val="26"/>
        </w:rPr>
      </w:pPr>
    </w:p>
    <w:p w14:paraId="615B9D9F" w14:textId="44C16B7D" w:rsidR="00CC75B4" w:rsidDel="00993310" w:rsidRDefault="00000000" w:rsidP="00993310">
      <w:pPr>
        <w:pStyle w:val="BodyText"/>
        <w:spacing w:line="268" w:lineRule="auto"/>
        <w:ind w:left="119"/>
        <w:rPr>
          <w:del w:id="9" w:author="Oli.Howson" w:date="2025-01-05T15:45:00Z" w16du:dateUtc="2025-01-05T15:45:00Z"/>
        </w:rPr>
      </w:pPr>
      <w:r>
        <w:t>The</w:t>
      </w:r>
      <w:r>
        <w:rPr>
          <w:spacing w:val="-19"/>
        </w:rPr>
        <w:t xml:space="preserve"> </w:t>
      </w:r>
      <w:r>
        <w:t>Arduino</w:t>
      </w:r>
      <w:r>
        <w:rPr>
          <w:spacing w:val="-19"/>
        </w:rPr>
        <w:t xml:space="preserve"> </w:t>
      </w:r>
      <w:r>
        <w:t>has</w:t>
      </w:r>
      <w:r>
        <w:rPr>
          <w:spacing w:val="-20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number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metal</w:t>
      </w:r>
      <w:r>
        <w:rPr>
          <w:spacing w:val="-18"/>
        </w:rPr>
        <w:t xml:space="preserve"> </w:t>
      </w:r>
      <w:r>
        <w:t>connectors</w:t>
      </w:r>
      <w:r>
        <w:rPr>
          <w:spacing w:val="-20"/>
        </w:rPr>
        <w:t xml:space="preserve"> </w:t>
      </w:r>
      <w:r>
        <w:t>exposed</w:t>
      </w:r>
      <w:r>
        <w:rPr>
          <w:spacing w:val="-20"/>
        </w:rPr>
        <w:t xml:space="preserve"> </w:t>
      </w:r>
      <w:r>
        <w:t>on</w:t>
      </w:r>
      <w:r>
        <w:rPr>
          <w:spacing w:val="-18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underside.</w:t>
      </w:r>
      <w:r>
        <w:rPr>
          <w:spacing w:val="-18"/>
        </w:rPr>
        <w:t xml:space="preserve"> </w:t>
      </w:r>
      <w:r>
        <w:t>As</w:t>
      </w:r>
      <w:r>
        <w:rPr>
          <w:spacing w:val="-19"/>
        </w:rPr>
        <w:t xml:space="preserve"> </w:t>
      </w:r>
      <w:r>
        <w:t>part</w:t>
      </w:r>
      <w:r>
        <w:rPr>
          <w:spacing w:val="-20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this</w:t>
      </w:r>
      <w:r>
        <w:rPr>
          <w:spacing w:val="-20"/>
        </w:rPr>
        <w:t xml:space="preserve"> </w:t>
      </w:r>
      <w:r>
        <w:t>project,</w:t>
      </w:r>
      <w:r>
        <w:rPr>
          <w:spacing w:val="-19"/>
        </w:rPr>
        <w:t xml:space="preserve"> </w:t>
      </w:r>
      <w:r>
        <w:t>you</w:t>
      </w:r>
      <w:r>
        <w:rPr>
          <w:spacing w:val="-19"/>
        </w:rPr>
        <w:t xml:space="preserve"> </w:t>
      </w:r>
      <w:r>
        <w:t>will</w:t>
      </w:r>
      <w:r>
        <w:rPr>
          <w:spacing w:val="-19"/>
        </w:rPr>
        <w:t xml:space="preserve"> </w:t>
      </w:r>
      <w:r>
        <w:t>be</w:t>
      </w:r>
      <w:r>
        <w:rPr>
          <w:spacing w:val="-18"/>
        </w:rPr>
        <w:t xml:space="preserve"> </w:t>
      </w:r>
      <w:r>
        <w:t>using your</w:t>
      </w:r>
      <w:r>
        <w:rPr>
          <w:spacing w:val="-6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find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treasure</w:t>
      </w:r>
      <w:r>
        <w:rPr>
          <w:spacing w:val="-6"/>
        </w:rPr>
        <w:t xml:space="preserve"> </w:t>
      </w:r>
      <w:r>
        <w:t>hunt.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help</w:t>
      </w:r>
      <w:r>
        <w:rPr>
          <w:spacing w:val="-7"/>
        </w:rPr>
        <w:t xml:space="preserve"> </w:t>
      </w:r>
      <w:r>
        <w:t>protect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exposed</w:t>
      </w:r>
      <w:r>
        <w:rPr>
          <w:spacing w:val="-7"/>
        </w:rPr>
        <w:t xml:space="preserve"> </w:t>
      </w:r>
      <w:r>
        <w:t>connectors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 xml:space="preserve">becoming bent, it is recommended that the Arduino is connected to </w:t>
      </w:r>
      <w:del w:id="10" w:author="Oli.Howson" w:date="2025-01-05T15:45:00Z" w16du:dateUtc="2025-01-05T15:45:00Z">
        <w:r w:rsidDel="00993310">
          <w:delText xml:space="preserve">the </w:delText>
        </w:r>
      </w:del>
      <w:ins w:id="11" w:author="Oli.Howson" w:date="2025-01-05T15:45:00Z" w16du:dateUtc="2025-01-05T15:45:00Z">
        <w:r w:rsidR="00993310">
          <w:t xml:space="preserve">a </w:t>
        </w:r>
      </w:ins>
      <w:r>
        <w:t>connector carrie</w:t>
      </w:r>
      <w:ins w:id="12" w:author="Oli.Howson" w:date="2025-01-05T15:45:00Z" w16du:dateUtc="2025-01-05T15:45:00Z">
        <w:r w:rsidR="00993310">
          <w:t>r or a breadboard.</w:t>
        </w:r>
      </w:ins>
      <w:del w:id="13" w:author="Oli.Howson" w:date="2025-01-05T15:45:00Z" w16du:dateUtc="2025-01-05T15:45:00Z">
        <w:r w:rsidDel="00993310">
          <w:delText>r.</w:delText>
        </w:r>
      </w:del>
    </w:p>
    <w:p w14:paraId="52863030" w14:textId="77777777" w:rsidR="00993310" w:rsidRDefault="00993310">
      <w:pPr>
        <w:pStyle w:val="BodyText"/>
        <w:spacing w:line="268" w:lineRule="auto"/>
        <w:ind w:left="119"/>
        <w:rPr>
          <w:ins w:id="14" w:author="Oli.Howson" w:date="2025-01-05T15:46:00Z" w16du:dateUtc="2025-01-05T15:46:00Z"/>
        </w:rPr>
      </w:pPr>
    </w:p>
    <w:p w14:paraId="1E798BDC" w14:textId="77777777" w:rsidR="00993310" w:rsidRDefault="00993310" w:rsidP="00993310">
      <w:pPr>
        <w:pStyle w:val="BodyText"/>
        <w:ind w:firstLine="119"/>
        <w:rPr>
          <w:ins w:id="15" w:author="Oli.Howson" w:date="2025-01-05T15:46:00Z" w16du:dateUtc="2025-01-05T15:46:00Z"/>
        </w:rPr>
      </w:pPr>
    </w:p>
    <w:p w14:paraId="0A79B135" w14:textId="77777777" w:rsidR="00993310" w:rsidRDefault="00993310" w:rsidP="00993310">
      <w:pPr>
        <w:pStyle w:val="BodyText"/>
        <w:ind w:firstLine="119"/>
        <w:rPr>
          <w:ins w:id="16" w:author="Oli.Howson" w:date="2025-01-05T15:46:00Z" w16du:dateUtc="2025-01-05T15:46:00Z"/>
        </w:rPr>
      </w:pPr>
    </w:p>
    <w:p w14:paraId="12BAC97C" w14:textId="778D8023" w:rsidR="00CC75B4" w:rsidDel="00993310" w:rsidRDefault="00993310">
      <w:pPr>
        <w:pStyle w:val="BodyText"/>
        <w:ind w:firstLine="119"/>
        <w:rPr>
          <w:del w:id="17" w:author="Oli.Howson" w:date="2025-01-05T15:46:00Z" w16du:dateUtc="2025-01-05T15:46:00Z"/>
        </w:rPr>
        <w:sectPr w:rsidR="00CC75B4" w:rsidDel="00993310">
          <w:headerReference w:type="default" r:id="rId10"/>
          <w:footerReference w:type="default" r:id="rId11"/>
          <w:type w:val="continuous"/>
          <w:pgSz w:w="12240" w:h="15840"/>
          <w:pgMar w:top="880" w:right="620" w:bottom="1200" w:left="600" w:header="180" w:footer="1012" w:gutter="0"/>
          <w:pgNumType w:start="1"/>
          <w:cols w:space="720"/>
        </w:sectPr>
        <w:pPrChange w:id="18" w:author="Oli.Howson" w:date="2025-01-05T15:46:00Z" w16du:dateUtc="2025-01-05T15:46:00Z">
          <w:pPr>
            <w:spacing w:line="268" w:lineRule="auto"/>
          </w:pPr>
        </w:pPrChange>
      </w:pPr>
      <w:ins w:id="19" w:author="Oli.Howson" w:date="2025-01-05T15:46:00Z" w16du:dateUtc="2025-01-05T15:46:00Z">
        <w:r>
          <w:t>You</w:t>
        </w:r>
        <w:r>
          <w:rPr>
            <w:spacing w:val="-12"/>
          </w:rPr>
          <w:t xml:space="preserve"> </w:t>
        </w:r>
        <w:r>
          <w:t>should</w:t>
        </w:r>
        <w:r>
          <w:rPr>
            <w:spacing w:val="-12"/>
          </w:rPr>
          <w:t xml:space="preserve"> </w:t>
        </w:r>
        <w:r>
          <w:t>then</w:t>
        </w:r>
        <w:r>
          <w:rPr>
            <w:spacing w:val="-12"/>
          </w:rPr>
          <w:t xml:space="preserve"> </w:t>
        </w:r>
        <w:r>
          <w:t>connect</w:t>
        </w:r>
        <w:r>
          <w:rPr>
            <w:spacing w:val="-13"/>
          </w:rPr>
          <w:t xml:space="preserve"> </w:t>
        </w:r>
        <w:r>
          <w:t>the</w:t>
        </w:r>
        <w:r>
          <w:rPr>
            <w:spacing w:val="-12"/>
          </w:rPr>
          <w:t xml:space="preserve"> </w:t>
        </w:r>
        <w:r>
          <w:t>circuit</w:t>
        </w:r>
        <w:r>
          <w:rPr>
            <w:spacing w:val="-13"/>
          </w:rPr>
          <w:t xml:space="preserve"> </w:t>
        </w:r>
        <w:r>
          <w:t>by</w:t>
        </w:r>
        <w:r>
          <w:rPr>
            <w:spacing w:val="-12"/>
          </w:rPr>
          <w:t xml:space="preserve"> </w:t>
        </w:r>
        <w:r>
          <w:t>following</w:t>
        </w:r>
        <w:r>
          <w:rPr>
            <w:spacing w:val="-12"/>
          </w:rPr>
          <w:t xml:space="preserve"> </w:t>
        </w:r>
        <w:r>
          <w:t>the</w:t>
        </w:r>
        <w:r>
          <w:rPr>
            <w:spacing w:val="-12"/>
          </w:rPr>
          <w:t xml:space="preserve"> </w:t>
        </w:r>
        <w:r>
          <w:t>circuit</w:t>
        </w:r>
        <w:r>
          <w:rPr>
            <w:spacing w:val="-13"/>
          </w:rPr>
          <w:t xml:space="preserve"> </w:t>
        </w:r>
        <w:r>
          <w:t>diagram</w:t>
        </w:r>
        <w:r>
          <w:rPr>
            <w:spacing w:val="-13"/>
          </w:rPr>
          <w:t xml:space="preserve"> </w:t>
        </w:r>
        <w:r>
          <w:rPr>
            <w:spacing w:val="-2"/>
          </w:rPr>
          <w:t>below.</w:t>
        </w:r>
        <w:r w:rsidDel="00993310">
          <w:t xml:space="preserve"> </w:t>
        </w:r>
      </w:ins>
    </w:p>
    <w:p w14:paraId="22D06307" w14:textId="2DFA8248" w:rsidR="00CC75B4" w:rsidDel="00993310" w:rsidRDefault="00CC75B4">
      <w:pPr>
        <w:pStyle w:val="BodyText"/>
        <w:ind w:firstLine="119"/>
        <w:rPr>
          <w:del w:id="20" w:author="Oli.Howson" w:date="2025-01-05T15:46:00Z" w16du:dateUtc="2025-01-05T15:46:00Z"/>
          <w:sz w:val="7"/>
        </w:rPr>
        <w:pPrChange w:id="21" w:author="Oli.Howson" w:date="2025-01-05T15:46:00Z" w16du:dateUtc="2025-01-05T15:46:00Z">
          <w:pPr>
            <w:pStyle w:val="BodyText"/>
            <w:spacing w:before="9"/>
          </w:pPr>
        </w:pPrChange>
      </w:pPr>
    </w:p>
    <w:p w14:paraId="2F73DA3D" w14:textId="027CDCFA" w:rsidR="00CC75B4" w:rsidDel="00993310" w:rsidRDefault="00000000">
      <w:pPr>
        <w:pStyle w:val="BodyText"/>
        <w:ind w:firstLine="119"/>
        <w:rPr>
          <w:del w:id="22" w:author="Oli.Howson" w:date="2025-01-05T15:46:00Z" w16du:dateUtc="2025-01-05T15:46:00Z"/>
          <w:sz w:val="20"/>
        </w:rPr>
        <w:pPrChange w:id="23" w:author="Oli.Howson" w:date="2025-01-05T15:46:00Z" w16du:dateUtc="2025-01-05T15:46:00Z">
          <w:pPr>
            <w:pStyle w:val="BodyText"/>
            <w:ind w:left="120"/>
          </w:pPr>
        </w:pPrChange>
      </w:pPr>
      <w:del w:id="24" w:author="Oli.Howson" w:date="2025-01-05T15:46:00Z" w16du:dateUtc="2025-01-05T15:46:00Z">
        <w:r w:rsidDel="00993310">
          <w:rPr>
            <w:noProof/>
            <w:sz w:val="20"/>
          </w:rPr>
          <mc:AlternateContent>
            <mc:Choice Requires="wpg">
              <w:drawing>
                <wp:inline distT="0" distB="0" distL="0" distR="0" wp14:anchorId="580D9670" wp14:editId="0B3610E8">
                  <wp:extent cx="4906645" cy="5849620"/>
                  <wp:effectExtent l="0" t="0" r="0" b="8254"/>
                  <wp:docPr id="4" name="Group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2374087" cy="3157851"/>
                            <a:chOff x="0" y="0"/>
                            <a:chExt cx="2374087" cy="3157851"/>
                          </a:xfrm>
                        </wpg:grpSpPr>
                        <pic:pic xmlns:pic="http://schemas.openxmlformats.org/drawingml/2006/picture">
                          <pic:nvPicPr>
                            <pic:cNvPr id="5" name="Image 5"/>
                            <pic:cNvPicPr/>
                          </pic:nvPicPr>
                          <pic:blipFill>
                            <a:blip r:embed="rId12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74087" cy="315785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a:graphicData>
                  </a:graphic>
                </wp:inline>
              </w:drawing>
            </mc:Choice>
            <mc:Fallback>
              <w:pict>
                <v:group w14:anchorId="25C3EEE5" id="Group 4" o:spid="_x0000_s1026" style="width:386.35pt;height:460.6pt;mso-position-horizontal-relative:char;mso-position-vertical-relative:line" coordsize="23740,31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 5" o:spid="_x0000_s1027" type="#_x0000_t75" style="position:absolute;width:23740;height:31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">
                    <v:imagedata r:id="rId13" o:title=""/>
                  </v:shape>
                  <w10:anchorlock/>
                </v:group>
              </w:pict>
            </mc:Fallback>
          </mc:AlternateContent>
        </w:r>
      </w:del>
    </w:p>
    <w:p w14:paraId="0A880FB5" w14:textId="77777777" w:rsidR="00CC75B4" w:rsidDel="00993310" w:rsidRDefault="00CC75B4">
      <w:pPr>
        <w:pStyle w:val="BodyText"/>
        <w:ind w:firstLine="119"/>
        <w:rPr>
          <w:del w:id="25" w:author="Oli.Howson" w:date="2025-01-05T15:46:00Z" w16du:dateUtc="2025-01-05T15:46:00Z"/>
        </w:rPr>
        <w:pPrChange w:id="26" w:author="Oli.Howson" w:date="2025-01-05T15:46:00Z" w16du:dateUtc="2025-01-05T15:46:00Z">
          <w:pPr>
            <w:pStyle w:val="BodyText"/>
          </w:pPr>
        </w:pPrChange>
      </w:pPr>
    </w:p>
    <w:p w14:paraId="20CF596A" w14:textId="77777777" w:rsidR="00CC75B4" w:rsidDel="00993310" w:rsidRDefault="00CC75B4">
      <w:pPr>
        <w:pStyle w:val="BodyText"/>
        <w:ind w:firstLine="119"/>
        <w:rPr>
          <w:del w:id="27" w:author="Oli.Howson" w:date="2025-01-05T15:46:00Z" w16du:dateUtc="2025-01-05T15:46:00Z"/>
        </w:rPr>
        <w:pPrChange w:id="28" w:author="Oli.Howson" w:date="2025-01-05T15:46:00Z" w16du:dateUtc="2025-01-05T15:46:00Z">
          <w:pPr>
            <w:pStyle w:val="BodyText"/>
            <w:spacing w:before="126"/>
          </w:pPr>
        </w:pPrChange>
      </w:pPr>
    </w:p>
    <w:p w14:paraId="4DA5F5FF" w14:textId="4504C3EF" w:rsidR="00CC75B4" w:rsidDel="00993310" w:rsidRDefault="00000000">
      <w:pPr>
        <w:pStyle w:val="BodyText"/>
        <w:ind w:firstLine="119"/>
        <w:rPr>
          <w:del w:id="29" w:author="Oli.Howson" w:date="2025-01-05T15:46:00Z" w16du:dateUtc="2025-01-05T15:46:00Z"/>
        </w:rPr>
        <w:pPrChange w:id="30" w:author="Oli.Howson" w:date="2025-01-05T15:46:00Z" w16du:dateUtc="2025-01-05T15:46:00Z">
          <w:pPr>
            <w:pStyle w:val="BodyText"/>
            <w:ind w:left="120"/>
          </w:pPr>
        </w:pPrChange>
      </w:pPr>
      <w:del w:id="31" w:author="Oli.Howson" w:date="2025-01-05T15:46:00Z" w16du:dateUtc="2025-01-05T15:46:00Z">
        <w:r w:rsidDel="00993310">
          <w:delText>You</w:delText>
        </w:r>
        <w:r w:rsidDel="00993310">
          <w:rPr>
            <w:spacing w:val="-12"/>
          </w:rPr>
          <w:delText xml:space="preserve"> </w:delText>
        </w:r>
        <w:r w:rsidDel="00993310">
          <w:delText>should</w:delText>
        </w:r>
        <w:r w:rsidDel="00993310">
          <w:rPr>
            <w:spacing w:val="-12"/>
          </w:rPr>
          <w:delText xml:space="preserve"> </w:delText>
        </w:r>
        <w:r w:rsidDel="00993310">
          <w:delText>then</w:delText>
        </w:r>
        <w:r w:rsidDel="00993310">
          <w:rPr>
            <w:spacing w:val="-12"/>
          </w:rPr>
          <w:delText xml:space="preserve"> </w:delText>
        </w:r>
        <w:r w:rsidDel="00993310">
          <w:delText>connect</w:delText>
        </w:r>
        <w:r w:rsidDel="00993310">
          <w:rPr>
            <w:spacing w:val="-13"/>
          </w:rPr>
          <w:delText xml:space="preserve"> </w:delText>
        </w:r>
        <w:r w:rsidDel="00993310">
          <w:delText>the</w:delText>
        </w:r>
        <w:r w:rsidDel="00993310">
          <w:rPr>
            <w:spacing w:val="-12"/>
          </w:rPr>
          <w:delText xml:space="preserve"> </w:delText>
        </w:r>
        <w:r w:rsidDel="00993310">
          <w:delText>circuit</w:delText>
        </w:r>
        <w:r w:rsidDel="00993310">
          <w:rPr>
            <w:spacing w:val="-13"/>
          </w:rPr>
          <w:delText xml:space="preserve"> </w:delText>
        </w:r>
        <w:r w:rsidDel="00993310">
          <w:delText>by</w:delText>
        </w:r>
        <w:r w:rsidDel="00993310">
          <w:rPr>
            <w:spacing w:val="-12"/>
          </w:rPr>
          <w:delText xml:space="preserve"> </w:delText>
        </w:r>
        <w:r w:rsidDel="00993310">
          <w:delText>following</w:delText>
        </w:r>
        <w:r w:rsidDel="00993310">
          <w:rPr>
            <w:spacing w:val="-12"/>
          </w:rPr>
          <w:delText xml:space="preserve"> </w:delText>
        </w:r>
        <w:r w:rsidDel="00993310">
          <w:delText>the</w:delText>
        </w:r>
        <w:r w:rsidDel="00993310">
          <w:rPr>
            <w:spacing w:val="-12"/>
          </w:rPr>
          <w:delText xml:space="preserve"> </w:delText>
        </w:r>
        <w:r w:rsidDel="00993310">
          <w:delText>circuit</w:delText>
        </w:r>
        <w:r w:rsidDel="00993310">
          <w:rPr>
            <w:spacing w:val="-13"/>
          </w:rPr>
          <w:delText xml:space="preserve"> </w:delText>
        </w:r>
        <w:r w:rsidDel="00993310">
          <w:delText>diagram</w:delText>
        </w:r>
        <w:r w:rsidDel="00993310">
          <w:rPr>
            <w:spacing w:val="-13"/>
          </w:rPr>
          <w:delText xml:space="preserve"> </w:delText>
        </w:r>
        <w:r w:rsidDel="00993310">
          <w:rPr>
            <w:spacing w:val="-2"/>
          </w:rPr>
          <w:delText>below.</w:delText>
        </w:r>
      </w:del>
    </w:p>
    <w:p w14:paraId="72DB2434" w14:textId="106013F0" w:rsidR="00CC75B4" w:rsidDel="00993310" w:rsidRDefault="00CC75B4">
      <w:pPr>
        <w:pStyle w:val="BodyText"/>
        <w:ind w:firstLine="119"/>
        <w:rPr>
          <w:del w:id="32" w:author="Oli.Howson" w:date="2025-01-05T15:46:00Z" w16du:dateUtc="2025-01-05T15:46:00Z"/>
        </w:rPr>
        <w:sectPr w:rsidR="00CC75B4" w:rsidDel="00993310">
          <w:pgSz w:w="12240" w:h="15840"/>
          <w:pgMar w:top="880" w:right="620" w:bottom="1200" w:left="600" w:header="180" w:footer="1012" w:gutter="0"/>
          <w:cols w:space="720"/>
        </w:sectPr>
        <w:pPrChange w:id="33" w:author="Oli.Howson" w:date="2025-01-05T15:46:00Z" w16du:dateUtc="2025-01-05T15:46:00Z">
          <w:pPr/>
        </w:pPrChange>
      </w:pPr>
    </w:p>
    <w:p w14:paraId="5C08E6A9" w14:textId="77777777" w:rsidR="00CC75B4" w:rsidRDefault="00CC75B4">
      <w:pPr>
        <w:pStyle w:val="BodyText"/>
        <w:ind w:firstLine="119"/>
        <w:rPr>
          <w:sz w:val="7"/>
        </w:rPr>
        <w:pPrChange w:id="34" w:author="Oli.Howson" w:date="2025-01-05T15:46:00Z" w16du:dateUtc="2025-01-05T15:46:00Z">
          <w:pPr>
            <w:pStyle w:val="BodyText"/>
            <w:spacing w:before="9"/>
          </w:pPr>
        </w:pPrChange>
      </w:pPr>
    </w:p>
    <w:p w14:paraId="5C85C054" w14:textId="4114A825" w:rsidR="00CC75B4" w:rsidRDefault="00000000">
      <w:pPr>
        <w:pStyle w:val="BodyText"/>
        <w:ind w:left="120"/>
        <w:rPr>
          <w:sz w:val="20"/>
        </w:rPr>
      </w:pPr>
      <w:del w:id="35" w:author="Oli.Howson" w:date="2025-01-05T15:47:00Z" w16du:dateUtc="2025-01-05T15:47:00Z">
        <w:r w:rsidDel="00993310">
          <w:rPr>
            <w:noProof/>
            <w:sz w:val="20"/>
          </w:rPr>
          <w:drawing>
            <wp:inline distT="0" distB="0" distL="0" distR="0" wp14:anchorId="6E28FA6C" wp14:editId="508368A2">
              <wp:extent cx="6002906" cy="4396359"/>
              <wp:effectExtent l="0" t="0" r="0" b="0"/>
              <wp:docPr id="7" name="Image 7" descr="P23#yIS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Image 7" descr="P23#yIS1"/>
                      <pic:cNvPicPr/>
                    </pic:nvPicPr>
                    <pic:blipFill>
                      <a:blip r:embed="rId1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02906" cy="43963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23035AD" w14:textId="7EDA0381" w:rsidR="00CC75B4" w:rsidRDefault="00993310">
      <w:pPr>
        <w:pStyle w:val="BodyText"/>
        <w:rPr>
          <w:sz w:val="26"/>
        </w:rPr>
      </w:pPr>
      <w:ins w:id="36" w:author="Oli.Howson" w:date="2025-01-05T15:47:00Z" w16du:dateUtc="2025-01-05T15:47:00Z">
        <w:r>
          <w:rPr>
            <w:noProof/>
            <w:sz w:val="26"/>
          </w:rPr>
          <w:lastRenderedPageBreak/>
          <w:drawing>
            <wp:inline distT="0" distB="0" distL="0" distR="0" wp14:anchorId="0CC5567D" wp14:editId="66A7EF56">
              <wp:extent cx="5575300" cy="5626100"/>
              <wp:effectExtent l="0" t="0" r="0" b="0"/>
              <wp:docPr id="376745493" name="Picture 3" descr="A circuit board with wires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6745493" name="Picture 3" descr="A circuit board with wires&#10;&#10;Description automatically generated"/>
                      <pic:cNvPicPr/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75300" cy="56261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E87FB8C" w14:textId="77777777" w:rsidR="00CC75B4" w:rsidRDefault="00CC75B4">
      <w:pPr>
        <w:pStyle w:val="BodyText"/>
        <w:spacing w:before="56"/>
        <w:rPr>
          <w:sz w:val="26"/>
        </w:rPr>
      </w:pPr>
    </w:p>
    <w:p w14:paraId="21CA1190" w14:textId="77777777" w:rsidR="00CC75B4" w:rsidRDefault="00000000">
      <w:pPr>
        <w:pStyle w:val="Heading1"/>
      </w:pPr>
      <w:r>
        <w:rPr>
          <w:color w:val="2E5395"/>
        </w:rPr>
        <w:t>Pro-</w:t>
      </w:r>
      <w:r>
        <w:rPr>
          <w:color w:val="2E5395"/>
          <w:spacing w:val="-5"/>
          <w:w w:val="110"/>
        </w:rPr>
        <w:t>tip</w:t>
      </w:r>
    </w:p>
    <w:p w14:paraId="601083C6" w14:textId="77777777" w:rsidR="00CC75B4" w:rsidRDefault="00CC75B4">
      <w:pPr>
        <w:pStyle w:val="BodyText"/>
        <w:spacing w:before="186"/>
        <w:rPr>
          <w:sz w:val="26"/>
        </w:rPr>
      </w:pPr>
    </w:p>
    <w:p w14:paraId="749C2130" w14:textId="77777777" w:rsidR="00CC75B4" w:rsidRDefault="00000000">
      <w:pPr>
        <w:pStyle w:val="BodyText"/>
        <w:ind w:left="120"/>
      </w:pP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order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make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circuit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neat</w:t>
      </w:r>
      <w:r>
        <w:rPr>
          <w:spacing w:val="-11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possible</w:t>
      </w:r>
      <w:r>
        <w:rPr>
          <w:spacing w:val="-11"/>
        </w:rPr>
        <w:t xml:space="preserve"> </w:t>
      </w: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recommend</w:t>
      </w:r>
      <w:r>
        <w:rPr>
          <w:spacing w:val="-14"/>
        </w:rPr>
        <w:t xml:space="preserve"> </w:t>
      </w:r>
      <w:r>
        <w:rPr>
          <w:spacing w:val="-2"/>
        </w:rPr>
        <w:t>using</w:t>
      </w:r>
      <w:r>
        <w:rPr>
          <w:spacing w:val="-10"/>
        </w:rPr>
        <w:t xml:space="preserve"> </w:t>
      </w:r>
      <w:r>
        <w:rPr>
          <w:spacing w:val="-2"/>
        </w:rPr>
        <w:t>shorter</w:t>
      </w:r>
      <w:r>
        <w:rPr>
          <w:spacing w:val="-12"/>
        </w:rPr>
        <w:t xml:space="preserve"> </w:t>
      </w:r>
      <w:r>
        <w:rPr>
          <w:spacing w:val="-2"/>
        </w:rPr>
        <w:t>length</w:t>
      </w:r>
      <w:r>
        <w:rPr>
          <w:spacing w:val="-11"/>
        </w:rPr>
        <w:t xml:space="preserve"> </w:t>
      </w:r>
      <w:r>
        <w:rPr>
          <w:spacing w:val="-2"/>
        </w:rPr>
        <w:t>cables.</w:t>
      </w:r>
    </w:p>
    <w:p w14:paraId="24B21B9C" w14:textId="77777777" w:rsidR="00CC75B4" w:rsidRDefault="00CC75B4">
      <w:pPr>
        <w:pStyle w:val="BodyText"/>
      </w:pPr>
    </w:p>
    <w:p w14:paraId="5FD9FC2C" w14:textId="77777777" w:rsidR="00CC75B4" w:rsidRDefault="00CC75B4">
      <w:pPr>
        <w:pStyle w:val="BodyText"/>
        <w:spacing w:before="132"/>
      </w:pPr>
    </w:p>
    <w:p w14:paraId="48AC0F48" w14:textId="4354B1FF" w:rsidR="00CC75B4" w:rsidDel="00993310" w:rsidRDefault="00000000" w:rsidP="00993310">
      <w:pPr>
        <w:pStyle w:val="BodyText"/>
        <w:rPr>
          <w:del w:id="37" w:author="Oli.Howson" w:date="2025-01-05T15:47:00Z" w16du:dateUtc="2025-01-05T15:47:00Z"/>
        </w:rPr>
      </w:pPr>
      <w:r>
        <w:rPr>
          <w:spacing w:val="-4"/>
        </w:rPr>
        <w:t>Finally,</w:t>
      </w:r>
      <w:r>
        <w:rPr>
          <w:spacing w:val="-10"/>
        </w:rPr>
        <w:t xml:space="preserve"> </w:t>
      </w:r>
      <w:r>
        <w:rPr>
          <w:spacing w:val="-4"/>
        </w:rPr>
        <w:t>connect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MKR</w:t>
      </w:r>
      <w:r>
        <w:rPr>
          <w:spacing w:val="-8"/>
        </w:rPr>
        <w:t xml:space="preserve"> </w:t>
      </w:r>
      <w:r>
        <w:rPr>
          <w:spacing w:val="-4"/>
        </w:rPr>
        <w:t>GPS</w:t>
      </w:r>
      <w:r>
        <w:rPr>
          <w:spacing w:val="-7"/>
        </w:rPr>
        <w:t xml:space="preserve"> </w:t>
      </w:r>
      <w:r>
        <w:rPr>
          <w:spacing w:val="-4"/>
        </w:rPr>
        <w:t>Shield</w:t>
      </w:r>
      <w:r>
        <w:rPr>
          <w:spacing w:val="-9"/>
        </w:rPr>
        <w:t xml:space="preserve"> </w:t>
      </w:r>
      <w:r>
        <w:rPr>
          <w:spacing w:val="-4"/>
        </w:rPr>
        <w:t>using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provided</w:t>
      </w:r>
      <w:r>
        <w:rPr>
          <w:spacing w:val="-10"/>
        </w:rPr>
        <w:t xml:space="preserve"> </w:t>
      </w:r>
      <w:r>
        <w:rPr>
          <w:spacing w:val="-4"/>
        </w:rPr>
        <w:t>cabl</w:t>
      </w:r>
      <w:ins w:id="38" w:author="Oli.Howson" w:date="2025-01-05T15:47:00Z" w16du:dateUtc="2025-01-05T15:47:00Z">
        <w:r w:rsidR="00993310">
          <w:t xml:space="preserve">e or, if it has headers soldered on, by plugging </w:t>
        </w:r>
      </w:ins>
      <w:ins w:id="39" w:author="Oli.Howson" w:date="2025-01-05T15:48:00Z" w16du:dateUtc="2025-01-05T15:48:00Z">
        <w:r w:rsidR="00993310">
          <w:t>it directly into the top of the Arduino. This is often a better and more robust option.</w:t>
        </w:r>
      </w:ins>
      <w:del w:id="40" w:author="Oli.Howson" w:date="2025-01-05T15:47:00Z" w16du:dateUtc="2025-01-05T15:47:00Z">
        <w:r w:rsidDel="00993310">
          <w:rPr>
            <w:spacing w:val="-4"/>
          </w:rPr>
          <w:delText>e.</w:delText>
        </w:r>
      </w:del>
    </w:p>
    <w:p w14:paraId="1E6C5B78" w14:textId="77777777" w:rsidR="00993310" w:rsidRDefault="00993310" w:rsidP="00993310">
      <w:pPr>
        <w:pStyle w:val="BodyText"/>
        <w:ind w:left="120"/>
        <w:rPr>
          <w:ins w:id="41" w:author="Oli.Howson" w:date="2025-01-05T15:48:00Z" w16du:dateUtc="2025-01-05T15:48:00Z"/>
        </w:rPr>
      </w:pPr>
    </w:p>
    <w:p w14:paraId="3B8A2B09" w14:textId="77777777" w:rsidR="00993310" w:rsidRDefault="00993310" w:rsidP="00993310">
      <w:pPr>
        <w:pStyle w:val="BodyText"/>
        <w:ind w:left="120"/>
        <w:rPr>
          <w:ins w:id="42" w:author="Oli.Howson" w:date="2025-01-05T15:48:00Z" w16du:dateUtc="2025-01-05T15:48:00Z"/>
        </w:rPr>
      </w:pPr>
    </w:p>
    <w:p w14:paraId="0BD31B32" w14:textId="7F628C1B" w:rsidR="00CC75B4" w:rsidDel="00993310" w:rsidRDefault="00993310">
      <w:pPr>
        <w:pStyle w:val="BodyText"/>
        <w:rPr>
          <w:del w:id="43" w:author="Oli.Howson" w:date="2025-01-05T15:47:00Z" w16du:dateUtc="2025-01-05T15:47:00Z"/>
        </w:rPr>
        <w:sectPr w:rsidR="00CC75B4" w:rsidDel="00993310">
          <w:pgSz w:w="12240" w:h="15840"/>
          <w:pgMar w:top="880" w:right="620" w:bottom="1200" w:left="600" w:header="180" w:footer="1012" w:gutter="0"/>
          <w:cols w:space="720"/>
        </w:sectPr>
        <w:pPrChange w:id="44" w:author="Oli.Howson" w:date="2025-01-05T15:47:00Z" w16du:dateUtc="2025-01-05T15:47:00Z">
          <w:pPr/>
        </w:pPrChange>
      </w:pPr>
      <w:ins w:id="45" w:author="Oli.Howson" w:date="2025-01-05T15:48:00Z" w16du:dateUtc="2025-01-05T15:48:00Z">
        <w:r>
          <w:rPr>
            <w:noProof/>
          </w:rPr>
          <w:lastRenderedPageBreak/>
          <w:drawing>
            <wp:inline distT="0" distB="0" distL="0" distR="0" wp14:anchorId="02A5D655" wp14:editId="35173553">
              <wp:extent cx="6997700" cy="5248275"/>
              <wp:effectExtent l="0" t="0" r="0" b="0"/>
              <wp:docPr id="1178388026" name="Picture 4" descr="A close-up of a circuit board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78388026" name="Picture 4" descr="A close-up of a circuit board&#10;&#10;Description automatically generated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97700" cy="52482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C6FF11" w14:textId="77777777" w:rsidR="00CC75B4" w:rsidRDefault="00CC75B4">
      <w:pPr>
        <w:pStyle w:val="BodyText"/>
        <w:rPr>
          <w:sz w:val="7"/>
        </w:rPr>
        <w:pPrChange w:id="46" w:author="Oli.Howson" w:date="2025-01-05T15:47:00Z" w16du:dateUtc="2025-01-05T15:47:00Z">
          <w:pPr>
            <w:pStyle w:val="BodyText"/>
            <w:spacing w:before="9"/>
          </w:pPr>
        </w:pPrChange>
      </w:pPr>
    </w:p>
    <w:p w14:paraId="393407F7" w14:textId="58737539" w:rsidR="00CC75B4" w:rsidDel="00993310" w:rsidRDefault="00000000">
      <w:pPr>
        <w:pStyle w:val="BodyText"/>
        <w:ind w:left="120"/>
        <w:rPr>
          <w:del w:id="47" w:author="Oli.Howson" w:date="2025-01-05T15:48:00Z" w16du:dateUtc="2025-01-05T15:48:00Z"/>
          <w:sz w:val="20"/>
        </w:rPr>
      </w:pPr>
      <w:del w:id="48" w:author="Oli.Howson" w:date="2025-01-05T15:48:00Z" w16du:dateUtc="2025-01-05T15:48:00Z">
        <w:r w:rsidDel="00993310">
          <w:rPr>
            <w:noProof/>
            <w:sz w:val="20"/>
          </w:rPr>
          <w:drawing>
            <wp:inline distT="0" distB="0" distL="0" distR="0" wp14:anchorId="0AD820D2" wp14:editId="6064F820">
              <wp:extent cx="6871617" cy="2643663"/>
              <wp:effectExtent l="0" t="0" r="0" b="0"/>
              <wp:docPr id="8" name="Image 8" descr="P30#yIS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 8" descr="P30#yIS1"/>
                      <pic:cNvPicPr/>
                    </pic:nvPicPr>
                    <pic:blipFill>
                      <a:blip r:embed="rId1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71617" cy="264366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C2271F0" w14:textId="4E8F6E1A" w:rsidR="00CC75B4" w:rsidDel="00993310" w:rsidRDefault="00CC75B4">
      <w:pPr>
        <w:pStyle w:val="BodyText"/>
        <w:rPr>
          <w:del w:id="49" w:author="Oli.Howson" w:date="2025-01-05T15:48:00Z" w16du:dateUtc="2025-01-05T15:48:00Z"/>
          <w:sz w:val="26"/>
        </w:rPr>
      </w:pPr>
    </w:p>
    <w:p w14:paraId="7079CA8B" w14:textId="6F7FAD6A" w:rsidR="00CC75B4" w:rsidDel="00993310" w:rsidRDefault="00CC75B4">
      <w:pPr>
        <w:pStyle w:val="BodyText"/>
        <w:rPr>
          <w:del w:id="50" w:author="Oli.Howson" w:date="2025-01-05T15:48:00Z" w16du:dateUtc="2025-01-05T15:48:00Z"/>
          <w:sz w:val="26"/>
        </w:rPr>
      </w:pPr>
    </w:p>
    <w:p w14:paraId="0B5C25D8" w14:textId="77777777" w:rsidR="00CC75B4" w:rsidRDefault="00CC75B4">
      <w:pPr>
        <w:pStyle w:val="BodyText"/>
        <w:ind w:left="120"/>
        <w:rPr>
          <w:sz w:val="26"/>
        </w:rPr>
        <w:pPrChange w:id="51" w:author="Oli.Howson" w:date="2025-01-05T15:48:00Z" w16du:dateUtc="2025-01-05T15:48:00Z">
          <w:pPr>
            <w:pStyle w:val="BodyText"/>
            <w:spacing w:before="267"/>
          </w:pPr>
        </w:pPrChange>
      </w:pPr>
    </w:p>
    <w:p w14:paraId="69247FCC" w14:textId="77777777" w:rsidR="00CC75B4" w:rsidRDefault="00000000">
      <w:pPr>
        <w:pStyle w:val="Heading1"/>
      </w:pPr>
      <w:bookmarkStart w:id="52" w:name="Testing_the_LCD_screen"/>
      <w:bookmarkEnd w:id="52"/>
      <w:r>
        <w:rPr>
          <w:color w:val="2E5395"/>
          <w:spacing w:val="-2"/>
        </w:rPr>
        <w:t>Testing</w:t>
      </w:r>
      <w:r>
        <w:rPr>
          <w:color w:val="2E5395"/>
          <w:spacing w:val="-20"/>
        </w:rPr>
        <w:t xml:space="preserve"> </w:t>
      </w:r>
      <w:r>
        <w:rPr>
          <w:color w:val="2E5395"/>
          <w:spacing w:val="-2"/>
        </w:rPr>
        <w:t>the</w:t>
      </w:r>
      <w:r>
        <w:rPr>
          <w:color w:val="2E5395"/>
          <w:spacing w:val="-19"/>
        </w:rPr>
        <w:t xml:space="preserve"> </w:t>
      </w:r>
      <w:r>
        <w:rPr>
          <w:color w:val="2E5395"/>
          <w:spacing w:val="-2"/>
        </w:rPr>
        <w:t>LCD</w:t>
      </w:r>
      <w:r>
        <w:rPr>
          <w:color w:val="2E5395"/>
          <w:spacing w:val="-20"/>
        </w:rPr>
        <w:t xml:space="preserve"> </w:t>
      </w:r>
      <w:r>
        <w:rPr>
          <w:color w:val="2E5395"/>
          <w:spacing w:val="-2"/>
        </w:rPr>
        <w:t>screen</w:t>
      </w:r>
    </w:p>
    <w:p w14:paraId="38479505" w14:textId="77777777" w:rsidR="00CC75B4" w:rsidRDefault="00CC75B4">
      <w:pPr>
        <w:pStyle w:val="BodyText"/>
        <w:spacing w:before="186"/>
        <w:rPr>
          <w:sz w:val="26"/>
        </w:rPr>
      </w:pPr>
    </w:p>
    <w:p w14:paraId="2D2CA77A" w14:textId="0E745207" w:rsidR="00CC75B4" w:rsidRDefault="00000000">
      <w:pPr>
        <w:pStyle w:val="BodyText"/>
        <w:spacing w:line="271" w:lineRule="auto"/>
        <w:ind w:left="120"/>
      </w:pPr>
      <w:r>
        <w:t>To</w:t>
      </w:r>
      <w:r>
        <w:rPr>
          <w:spacing w:val="-17"/>
        </w:rPr>
        <w:t xml:space="preserve"> </w:t>
      </w:r>
      <w:r>
        <w:t>test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LCD</w:t>
      </w:r>
      <w:r>
        <w:rPr>
          <w:spacing w:val="-16"/>
        </w:rPr>
        <w:t xml:space="preserve"> </w:t>
      </w:r>
      <w:r>
        <w:t>screen</w:t>
      </w:r>
      <w:r>
        <w:rPr>
          <w:spacing w:val="-17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working</w:t>
      </w:r>
      <w:r>
        <w:rPr>
          <w:spacing w:val="-17"/>
        </w:rPr>
        <w:t xml:space="preserve"> </w:t>
      </w:r>
      <w:r>
        <w:t>correctly,</w:t>
      </w:r>
      <w:r>
        <w:rPr>
          <w:spacing w:val="-17"/>
        </w:rPr>
        <w:t xml:space="preserve"> </w:t>
      </w:r>
      <w:r>
        <w:t>upload</w:t>
      </w:r>
      <w:r>
        <w:rPr>
          <w:spacing w:val="-18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sample</w:t>
      </w:r>
      <w:r>
        <w:rPr>
          <w:spacing w:val="-16"/>
        </w:rPr>
        <w:t xml:space="preserve"> </w:t>
      </w:r>
      <w:r>
        <w:t>file,</w:t>
      </w:r>
      <w:r>
        <w:rPr>
          <w:spacing w:val="-17"/>
        </w:rPr>
        <w:t xml:space="preserve"> </w:t>
      </w:r>
      <w:proofErr w:type="spellStart"/>
      <w:r>
        <w:t>LCD_</w:t>
      </w:r>
      <w:del w:id="53" w:author="Oli.Howson" w:date="2025-01-05T15:48:00Z" w16du:dateUtc="2025-01-05T15:48:00Z">
        <w:r w:rsidDel="00993310">
          <w:delText>Screen_Test.zip</w:delText>
        </w:r>
      </w:del>
      <w:ins w:id="54" w:author="Oli.Howson" w:date="2025-01-05T15:48:00Z" w16du:dateUtc="2025-01-05T15:48:00Z">
        <w:r w:rsidR="00993310">
          <w:t>Hello</w:t>
        </w:r>
        <w:del w:id="55" w:author="Andy Coulson" w:date="2025-01-21T10:58:00Z" w16du:dateUtc="2025-01-21T10:58:00Z">
          <w:r w:rsidR="00993310" w:rsidDel="00DA3AF1">
            <w:delText>w</w:delText>
          </w:r>
        </w:del>
        <w:r w:rsidR="00993310">
          <w:t>World</w:t>
        </w:r>
        <w:proofErr w:type="spellEnd"/>
        <w:del w:id="56" w:author="Andy Coulson" w:date="2025-01-21T10:58:00Z" w16du:dateUtc="2025-01-21T10:58:00Z">
          <w:r w:rsidR="00993310" w:rsidDel="00DA3AF1">
            <w:delText>d</w:delText>
          </w:r>
        </w:del>
      </w:ins>
      <w:r>
        <w:rPr>
          <w:spacing w:val="-1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your</w:t>
      </w:r>
      <w:r>
        <w:rPr>
          <w:spacing w:val="-16"/>
        </w:rPr>
        <w:t xml:space="preserve"> </w:t>
      </w:r>
      <w:r>
        <w:t>Arduino.</w:t>
      </w:r>
      <w:r>
        <w:rPr>
          <w:spacing w:val="-17"/>
        </w:rPr>
        <w:t xml:space="preserve"> </w:t>
      </w:r>
      <w:r>
        <w:t>If</w:t>
      </w:r>
      <w:r>
        <w:rPr>
          <w:spacing w:val="-17"/>
        </w:rPr>
        <w:t xml:space="preserve"> </w:t>
      </w:r>
      <w:r>
        <w:t>it</w:t>
      </w:r>
      <w:r>
        <w:rPr>
          <w:spacing w:val="-17"/>
        </w:rPr>
        <w:t xml:space="preserve"> </w:t>
      </w:r>
      <w:r>
        <w:t>is functioning</w:t>
      </w:r>
      <w:r>
        <w:rPr>
          <w:spacing w:val="-11"/>
        </w:rPr>
        <w:t xml:space="preserve"> </w:t>
      </w:r>
      <w:r>
        <w:t>correctly,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see</w:t>
      </w:r>
      <w:r>
        <w:rPr>
          <w:spacing w:val="-7"/>
        </w:rPr>
        <w:t xml:space="preserve"> </w:t>
      </w:r>
      <w:ins w:id="57" w:author="Oli.Howson" w:date="2025-01-05T15:54:00Z" w16du:dateUtc="2025-01-05T15:54:00Z">
        <w:r w:rsidR="002346C5">
          <w:t>a welcome message</w:t>
        </w:r>
      </w:ins>
      <w:del w:id="58" w:author="Oli.Howson" w:date="2025-01-05T15:54:00Z" w16du:dateUtc="2025-01-05T15:54:00Z">
        <w:r w:rsidDel="002346C5">
          <w:delText>“</w:delText>
        </w:r>
      </w:del>
      <w:del w:id="59" w:author="Oli.Howson" w:date="2025-01-05T15:48:00Z" w16du:dateUtc="2025-01-05T15:48:00Z">
        <w:r w:rsidDel="00993310">
          <w:delText>hello,</w:delText>
        </w:r>
        <w:r w:rsidDel="00993310">
          <w:rPr>
            <w:spacing w:val="-10"/>
          </w:rPr>
          <w:delText xml:space="preserve"> </w:delText>
        </w:r>
        <w:r w:rsidDel="00993310">
          <w:delText>world!”</w:delText>
        </w:r>
      </w:del>
      <w:r>
        <w:rPr>
          <w:spacing w:val="-10"/>
        </w:rPr>
        <w:t xml:space="preserve"> </w:t>
      </w:r>
      <w:r>
        <w:t>printed</w:t>
      </w:r>
      <w:r>
        <w:rPr>
          <w:spacing w:val="-1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screen.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functioning</w:t>
      </w:r>
      <w:r>
        <w:rPr>
          <w:spacing w:val="-10"/>
        </w:rPr>
        <w:t xml:space="preserve"> </w:t>
      </w:r>
      <w:r>
        <w:t>correctly,</w:t>
      </w:r>
      <w:r>
        <w:rPr>
          <w:spacing w:val="-10"/>
        </w:rPr>
        <w:t xml:space="preserve"> </w:t>
      </w:r>
      <w:r>
        <w:t>check that</w:t>
      </w:r>
      <w:r>
        <w:rPr>
          <w:spacing w:val="-1"/>
        </w:rPr>
        <w:t xml:space="preserve"> </w:t>
      </w:r>
      <w:r>
        <w:t>your cables</w:t>
      </w:r>
      <w:r>
        <w:rPr>
          <w:spacing w:val="-1"/>
        </w:rPr>
        <w:t xml:space="preserve"> </w:t>
      </w:r>
      <w:r>
        <w:t>are connected</w:t>
      </w:r>
      <w:r>
        <w:rPr>
          <w:spacing w:val="-1"/>
        </w:rPr>
        <w:t xml:space="preserve"> </w:t>
      </w:r>
      <w:r>
        <w:t>correctly by following the instructions</w:t>
      </w:r>
      <w:r>
        <w:rPr>
          <w:spacing w:val="-1"/>
        </w:rPr>
        <w:t xml:space="preserve"> </w:t>
      </w:r>
      <w:r>
        <w:t>at the top</w:t>
      </w:r>
      <w:r>
        <w:rPr>
          <w:spacing w:val="-1"/>
        </w:rPr>
        <w:t xml:space="preserve"> </w:t>
      </w:r>
      <w:r>
        <w:t>of the sample file.</w:t>
      </w:r>
    </w:p>
    <w:p w14:paraId="2521B1D0" w14:textId="63403733" w:rsidR="00CC75B4" w:rsidDel="002346C5" w:rsidRDefault="00CC75B4">
      <w:pPr>
        <w:spacing w:line="271" w:lineRule="auto"/>
        <w:rPr>
          <w:del w:id="60" w:author="Oli.Howson" w:date="2025-01-05T15:54:00Z" w16du:dateUtc="2025-01-05T15:54:00Z"/>
        </w:rPr>
        <w:sectPr w:rsidR="00CC75B4" w:rsidDel="002346C5">
          <w:pgSz w:w="12240" w:h="15840"/>
          <w:pgMar w:top="880" w:right="620" w:bottom="1200" w:left="600" w:header="180" w:footer="1012" w:gutter="0"/>
          <w:cols w:space="720"/>
        </w:sectPr>
      </w:pPr>
    </w:p>
    <w:p w14:paraId="18AF3EC6" w14:textId="77777777" w:rsidR="00CC75B4" w:rsidRDefault="00CC75B4">
      <w:pPr>
        <w:pStyle w:val="BodyText"/>
        <w:spacing w:before="9"/>
        <w:rPr>
          <w:sz w:val="7"/>
        </w:rPr>
      </w:pPr>
    </w:p>
    <w:p w14:paraId="1607ECFA" w14:textId="3B47255B" w:rsidR="00CC75B4" w:rsidRDefault="002346C5">
      <w:pPr>
        <w:pStyle w:val="BodyText"/>
        <w:ind w:right="-29"/>
        <w:rPr>
          <w:sz w:val="20"/>
        </w:rPr>
        <w:pPrChange w:id="61" w:author="Oli.Howson" w:date="2025-01-05T15:54:00Z" w16du:dateUtc="2025-01-05T15:54:00Z">
          <w:pPr>
            <w:pStyle w:val="BodyText"/>
            <w:ind w:left="120" w:right="-29"/>
          </w:pPr>
        </w:pPrChange>
      </w:pPr>
      <w:ins w:id="62" w:author="Oli.Howson" w:date="2025-01-05T15:55:00Z" w16du:dateUtc="2025-01-05T15:55:00Z">
        <w:r>
          <w:rPr>
            <w:noProof/>
            <w:sz w:val="20"/>
          </w:rPr>
          <w:lastRenderedPageBreak/>
          <w:drawing>
            <wp:inline distT="0" distB="0" distL="0" distR="0" wp14:anchorId="3370ECED" wp14:editId="5CF36155">
              <wp:extent cx="6997700" cy="5248275"/>
              <wp:effectExtent l="0" t="0" r="0" b="0"/>
              <wp:docPr id="1013471122" name="Picture 3" descr="A blue screen with white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13471122" name="Picture 3" descr="A blue screen with white text&#10;&#10;Description automatically generated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97700" cy="52482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63" w:author="Oli.Howson" w:date="2025-01-05T15:54:00Z" w16du:dateUtc="2025-01-05T15:54:00Z">
        <w:r w:rsidDel="002346C5">
          <w:rPr>
            <w:noProof/>
            <w:sz w:val="20"/>
          </w:rPr>
          <w:drawing>
            <wp:inline distT="0" distB="0" distL="0" distR="0" wp14:anchorId="7F0AEBCA" wp14:editId="19DE15CF">
              <wp:extent cx="6912355" cy="5184267"/>
              <wp:effectExtent l="0" t="0" r="0" b="0"/>
              <wp:docPr id="9" name="Image 9" descr="P37#yIS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Image 9" descr="P37#yIS1"/>
                      <pic:cNvPicPr/>
                    </pic:nvPicPr>
                    <pic:blipFill>
                      <a:blip r:embed="rId19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12355" cy="51842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91AEB64" w14:textId="77777777" w:rsidR="00CC75B4" w:rsidRDefault="00CC75B4">
      <w:pPr>
        <w:pStyle w:val="BodyText"/>
        <w:rPr>
          <w:sz w:val="26"/>
        </w:rPr>
      </w:pPr>
    </w:p>
    <w:p w14:paraId="28C53A7D" w14:textId="77777777" w:rsidR="00CC75B4" w:rsidRDefault="00CC75B4">
      <w:pPr>
        <w:pStyle w:val="BodyText"/>
        <w:spacing w:before="61"/>
        <w:rPr>
          <w:sz w:val="26"/>
        </w:rPr>
      </w:pPr>
    </w:p>
    <w:p w14:paraId="31619B1D" w14:textId="77777777" w:rsidR="00CC75B4" w:rsidRDefault="00000000">
      <w:pPr>
        <w:pStyle w:val="Heading1"/>
      </w:pPr>
      <w:bookmarkStart w:id="64" w:name="Testing_the_GPS_receiver"/>
      <w:bookmarkEnd w:id="64"/>
      <w:r>
        <w:rPr>
          <w:color w:val="2E5395"/>
          <w:spacing w:val="-6"/>
        </w:rPr>
        <w:t>Testing</w:t>
      </w:r>
      <w:r>
        <w:rPr>
          <w:color w:val="2E5395"/>
          <w:spacing w:val="-20"/>
        </w:rPr>
        <w:t xml:space="preserve"> </w:t>
      </w:r>
      <w:r>
        <w:rPr>
          <w:color w:val="2E5395"/>
          <w:spacing w:val="-6"/>
        </w:rPr>
        <w:t>the</w:t>
      </w:r>
      <w:r>
        <w:rPr>
          <w:color w:val="2E5395"/>
          <w:spacing w:val="-18"/>
        </w:rPr>
        <w:t xml:space="preserve"> </w:t>
      </w:r>
      <w:r>
        <w:rPr>
          <w:color w:val="2E5395"/>
          <w:spacing w:val="-6"/>
        </w:rPr>
        <w:t>GPS</w:t>
      </w:r>
      <w:r>
        <w:rPr>
          <w:color w:val="2E5395"/>
          <w:spacing w:val="-19"/>
        </w:rPr>
        <w:t xml:space="preserve"> </w:t>
      </w:r>
      <w:r>
        <w:rPr>
          <w:color w:val="2E5395"/>
          <w:spacing w:val="-6"/>
        </w:rPr>
        <w:t>receiver</w:t>
      </w:r>
    </w:p>
    <w:p w14:paraId="088868E0" w14:textId="77777777" w:rsidR="00CC75B4" w:rsidRDefault="00CC75B4">
      <w:pPr>
        <w:pStyle w:val="BodyText"/>
        <w:spacing w:before="186"/>
        <w:rPr>
          <w:sz w:val="26"/>
        </w:rPr>
      </w:pPr>
    </w:p>
    <w:p w14:paraId="742C1BD5" w14:textId="3694B4F0" w:rsidR="00CC75B4" w:rsidRDefault="00000000">
      <w:pPr>
        <w:pStyle w:val="BodyText"/>
        <w:spacing w:line="271" w:lineRule="auto"/>
        <w:ind w:left="120" w:right="216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GPS</w:t>
      </w:r>
      <w:r>
        <w:rPr>
          <w:spacing w:val="-6"/>
        </w:rPr>
        <w:t xml:space="preserve"> </w:t>
      </w:r>
      <w:r>
        <w:t>receiver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functioning</w:t>
      </w:r>
      <w:r>
        <w:rPr>
          <w:spacing w:val="-4"/>
        </w:rPr>
        <w:t xml:space="preserve"> </w:t>
      </w:r>
      <w:r>
        <w:t>correctly.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upload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 xml:space="preserve">file </w:t>
      </w:r>
      <w:r>
        <w:rPr>
          <w:spacing w:val="-2"/>
        </w:rPr>
        <w:t>GPSLocation</w:t>
      </w:r>
      <w:del w:id="65" w:author="Oli.Howson" w:date="2025-01-05T15:55:00Z" w16du:dateUtc="2025-01-05T15:55:00Z">
        <w:r w:rsidDel="002346C5">
          <w:rPr>
            <w:spacing w:val="-2"/>
          </w:rPr>
          <w:delText>_</w:delText>
        </w:r>
      </w:del>
      <w:ins w:id="66" w:author="Oli.Howson" w:date="2025-01-05T15:55:00Z" w16du:dateUtc="2025-01-05T15:55:00Z">
        <w:r w:rsidR="002346C5" w:rsidDel="002346C5">
          <w:rPr>
            <w:spacing w:val="-2"/>
          </w:rPr>
          <w:t xml:space="preserve"> </w:t>
        </w:r>
      </w:ins>
      <w:del w:id="67" w:author="Oli.Howson" w:date="2025-01-05T15:55:00Z" w16du:dateUtc="2025-01-05T15:55:00Z">
        <w:r w:rsidDel="002346C5">
          <w:rPr>
            <w:spacing w:val="-2"/>
          </w:rPr>
          <w:delText>sample</w:delText>
        </w:r>
      </w:del>
      <w:r>
        <w:rPr>
          <w:spacing w:val="-2"/>
        </w:rPr>
        <w:t>_</w:t>
      </w:r>
      <w:proofErr w:type="spellStart"/>
      <w:ins w:id="68" w:author="Oli.Howson" w:date="2025-01-05T15:55:00Z" w16du:dateUtc="2025-01-05T15:55:00Z">
        <w:r w:rsidR="002346C5">
          <w:rPr>
            <w:spacing w:val="-2"/>
          </w:rPr>
          <w:t>n</w:t>
        </w:r>
      </w:ins>
      <w:del w:id="69" w:author="Oli.Howson" w:date="2025-01-05T15:55:00Z" w16du:dateUtc="2025-01-05T15:55:00Z">
        <w:r w:rsidDel="002346C5">
          <w:rPr>
            <w:spacing w:val="-2"/>
          </w:rPr>
          <w:delText>N</w:delText>
        </w:r>
      </w:del>
      <w:r>
        <w:rPr>
          <w:spacing w:val="-2"/>
        </w:rPr>
        <w:t>o_LCD</w:t>
      </w:r>
      <w:proofErr w:type="spellEnd"/>
      <w:ins w:id="70" w:author="Andy Coulson" w:date="2025-01-21T11:00:00Z" w16du:dateUtc="2025-01-21T11:00:00Z">
        <w:r w:rsidR="00E1462C">
          <w:rPr>
            <w:spacing w:val="-2"/>
          </w:rPr>
          <w:t>.</w:t>
        </w:r>
      </w:ins>
      <w:ins w:id="71" w:author="Oli.Howson" w:date="2025-01-05T15:55:00Z" w16du:dateUtc="2025-01-05T15:55:00Z">
        <w:del w:id="72" w:author="Andy Coulson" w:date="2025-01-21T11:00:00Z" w16du:dateUtc="2025-01-21T11:00:00Z">
          <w:r w:rsidR="002346C5" w:rsidDel="00AC1AB4">
            <w:rPr>
              <w:spacing w:val="-2"/>
            </w:rPr>
            <w:delText>.</w:delText>
          </w:r>
        </w:del>
        <w:r w:rsidR="002346C5">
          <w:rPr>
            <w:spacing w:val="-2"/>
          </w:rPr>
          <w:t xml:space="preserve"> </w:t>
        </w:r>
      </w:ins>
      <w:del w:id="73" w:author="Oli.Howson" w:date="2025-01-05T15:55:00Z" w16du:dateUtc="2025-01-05T15:55:00Z">
        <w:r w:rsidDel="002346C5">
          <w:rPr>
            <w:spacing w:val="-2"/>
          </w:rPr>
          <w:delText>.zip.</w:delText>
        </w:r>
        <w:r w:rsidDel="002346C5">
          <w:rPr>
            <w:spacing w:val="-15"/>
          </w:rPr>
          <w:delText xml:space="preserve"> </w:delText>
        </w:r>
      </w:del>
      <w:r>
        <w:rPr>
          <w:spacing w:val="-2"/>
        </w:rPr>
        <w:t>If</w:t>
      </w:r>
      <w:r>
        <w:rPr>
          <w:spacing w:val="-14"/>
        </w:rPr>
        <w:t xml:space="preserve"> </w:t>
      </w:r>
      <w:r>
        <w:rPr>
          <w:spacing w:val="-2"/>
        </w:rPr>
        <w:t>it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17"/>
        </w:rPr>
        <w:t xml:space="preserve"> </w:t>
      </w:r>
      <w:r>
        <w:rPr>
          <w:spacing w:val="-2"/>
        </w:rPr>
        <w:t>working</w:t>
      </w:r>
      <w:r>
        <w:rPr>
          <w:spacing w:val="-14"/>
        </w:rPr>
        <w:t xml:space="preserve"> </w:t>
      </w:r>
      <w:r>
        <w:rPr>
          <w:spacing w:val="-2"/>
        </w:rPr>
        <w:t>correctly</w:t>
      </w:r>
      <w:r>
        <w:rPr>
          <w:spacing w:val="-15"/>
        </w:rPr>
        <w:t xml:space="preserve"> </w:t>
      </w:r>
      <w:r>
        <w:rPr>
          <w:spacing w:val="-2"/>
        </w:rPr>
        <w:t>you</w:t>
      </w:r>
      <w:r>
        <w:rPr>
          <w:spacing w:val="-15"/>
        </w:rPr>
        <w:t xml:space="preserve"> </w:t>
      </w:r>
      <w:r>
        <w:rPr>
          <w:spacing w:val="-2"/>
        </w:rPr>
        <w:t>should</w:t>
      </w:r>
      <w:r>
        <w:rPr>
          <w:spacing w:val="-15"/>
        </w:rPr>
        <w:t xml:space="preserve"> </w:t>
      </w:r>
      <w:r>
        <w:rPr>
          <w:spacing w:val="-2"/>
        </w:rPr>
        <w:t>see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range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coordinates</w:t>
      </w:r>
      <w:r>
        <w:rPr>
          <w:spacing w:val="-15"/>
        </w:rPr>
        <w:t xml:space="preserve"> </w:t>
      </w:r>
      <w:r>
        <w:rPr>
          <w:spacing w:val="-2"/>
        </w:rPr>
        <w:t>printed</w:t>
      </w:r>
      <w:r>
        <w:rPr>
          <w:spacing w:val="-17"/>
        </w:rPr>
        <w:t xml:space="preserve"> </w:t>
      </w:r>
      <w:r>
        <w:rPr>
          <w:spacing w:val="-2"/>
        </w:rPr>
        <w:t xml:space="preserve">out </w:t>
      </w:r>
      <w:r>
        <w:t xml:space="preserve">onto </w:t>
      </w:r>
      <w:ins w:id="74" w:author="Oli.Howson" w:date="2025-01-05T15:55:00Z" w16du:dateUtc="2025-01-05T15:55:00Z">
        <w:r w:rsidR="002346C5">
          <w:t xml:space="preserve">the serial </w:t>
        </w:r>
      </w:ins>
      <w:r>
        <w:t>monitor in your IDE.</w:t>
      </w:r>
    </w:p>
    <w:p w14:paraId="5B34BF00" w14:textId="77777777" w:rsidR="00CC75B4" w:rsidRDefault="00CC75B4">
      <w:pPr>
        <w:spacing w:line="271" w:lineRule="auto"/>
        <w:sectPr w:rsidR="00CC75B4">
          <w:pgSz w:w="12240" w:h="15840"/>
          <w:pgMar w:top="880" w:right="620" w:bottom="1200" w:left="600" w:header="180" w:footer="1012" w:gutter="0"/>
          <w:cols w:space="720"/>
        </w:sectPr>
      </w:pPr>
    </w:p>
    <w:p w14:paraId="1190502C" w14:textId="77777777" w:rsidR="00CC75B4" w:rsidRDefault="00CC75B4">
      <w:pPr>
        <w:pStyle w:val="BodyText"/>
        <w:spacing w:before="9"/>
        <w:rPr>
          <w:sz w:val="7"/>
        </w:rPr>
      </w:pPr>
    </w:p>
    <w:p w14:paraId="68607469" w14:textId="77777777" w:rsidR="00CC75B4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0A44BF01" wp14:editId="41CA6C18">
            <wp:extent cx="2156460" cy="464087"/>
            <wp:effectExtent l="0" t="0" r="2540" b="6350"/>
            <wp:docPr id="10" name="Image 10" descr="P42#yIS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P42#yIS1"/>
                    <pic:cNvPicPr/>
                  </pic:nvPicPr>
                  <pic:blipFill rotWithShape="1">
                    <a:blip r:embed="rId20" cstate="print"/>
                    <a:srcRect l="-1" t="75337" r="-4" b="11983"/>
                    <a:stretch/>
                  </pic:blipFill>
                  <pic:spPr bwMode="auto">
                    <a:xfrm>
                      <a:off x="0" y="0"/>
                      <a:ext cx="2156765" cy="46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EC479" w14:textId="77777777" w:rsidR="00CC75B4" w:rsidRDefault="00CC75B4">
      <w:pPr>
        <w:pStyle w:val="BodyText"/>
        <w:rPr>
          <w:sz w:val="26"/>
        </w:rPr>
      </w:pPr>
    </w:p>
    <w:p w14:paraId="69A4381C" w14:textId="77777777" w:rsidR="00CC75B4" w:rsidRDefault="00CC75B4">
      <w:pPr>
        <w:pStyle w:val="BodyText"/>
        <w:spacing w:before="91"/>
        <w:rPr>
          <w:sz w:val="26"/>
        </w:rPr>
      </w:pPr>
    </w:p>
    <w:p w14:paraId="5C09886D" w14:textId="77777777" w:rsidR="00CC75B4" w:rsidRDefault="00000000">
      <w:pPr>
        <w:pStyle w:val="Heading1"/>
      </w:pPr>
      <w:bookmarkStart w:id="75" w:name="Pro-tip"/>
      <w:bookmarkEnd w:id="75"/>
      <w:r>
        <w:rPr>
          <w:color w:val="2E5395"/>
        </w:rPr>
        <w:t>Pro-</w:t>
      </w:r>
      <w:r>
        <w:rPr>
          <w:color w:val="2E5395"/>
          <w:spacing w:val="-5"/>
          <w:w w:val="110"/>
        </w:rPr>
        <w:t>tip</w:t>
      </w:r>
    </w:p>
    <w:p w14:paraId="74C399E8" w14:textId="68FB1B0B" w:rsidR="00CC75B4" w:rsidDel="002346C5" w:rsidRDefault="00000000">
      <w:pPr>
        <w:pStyle w:val="BodyText"/>
        <w:spacing w:before="35" w:line="271" w:lineRule="auto"/>
        <w:ind w:left="119" w:right="55"/>
        <w:rPr>
          <w:del w:id="76" w:author="Oli.Howson" w:date="2025-01-05T15:57:00Z" w16du:dateUtc="2025-01-05T15:57:00Z"/>
        </w:rPr>
      </w:pPr>
      <w:r>
        <w:t>If</w:t>
      </w:r>
      <w:r>
        <w:rPr>
          <w:spacing w:val="-14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receive</w:t>
      </w:r>
      <w:r>
        <w:rPr>
          <w:spacing w:val="-14"/>
        </w:rPr>
        <w:t xml:space="preserve"> </w:t>
      </w:r>
      <w:r>
        <w:t>GPS</w:t>
      </w:r>
      <w:r>
        <w:rPr>
          <w:spacing w:val="-13"/>
        </w:rPr>
        <w:t xml:space="preserve"> </w:t>
      </w:r>
      <w:r>
        <w:t>data,</w:t>
      </w:r>
      <w:r>
        <w:rPr>
          <w:spacing w:val="-14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should</w:t>
      </w:r>
      <w:r>
        <w:rPr>
          <w:spacing w:val="-15"/>
        </w:rPr>
        <w:t xml:space="preserve"> </w:t>
      </w:r>
      <w:r>
        <w:t>test</w:t>
      </w:r>
      <w:r>
        <w:rPr>
          <w:spacing w:val="-15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device</w:t>
      </w:r>
      <w:r>
        <w:rPr>
          <w:spacing w:val="-14"/>
        </w:rPr>
        <w:t xml:space="preserve"> </w:t>
      </w:r>
      <w:r>
        <w:t>outside</w:t>
      </w:r>
      <w:r>
        <w:rPr>
          <w:spacing w:val="-13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buildings</w:t>
      </w:r>
      <w:r>
        <w:rPr>
          <w:spacing w:val="-15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often</w:t>
      </w:r>
      <w:r>
        <w:rPr>
          <w:spacing w:val="-14"/>
        </w:rPr>
        <w:t xml:space="preserve"> </w:t>
      </w:r>
      <w:r>
        <w:t>stop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GPS</w:t>
      </w:r>
      <w:r>
        <w:rPr>
          <w:spacing w:val="-13"/>
        </w:rPr>
        <w:t xml:space="preserve"> </w:t>
      </w:r>
      <w:r>
        <w:t>signal from</w:t>
      </w:r>
      <w:r>
        <w:rPr>
          <w:spacing w:val="-15"/>
        </w:rPr>
        <w:t xml:space="preserve"> </w:t>
      </w:r>
      <w:r>
        <w:t>being</w:t>
      </w:r>
      <w:r>
        <w:rPr>
          <w:spacing w:val="-14"/>
        </w:rPr>
        <w:t xml:space="preserve"> </w:t>
      </w:r>
      <w:r>
        <w:t>received</w:t>
      </w:r>
      <w:r>
        <w:rPr>
          <w:spacing w:val="-15"/>
        </w:rPr>
        <w:t xml:space="preserve"> </w:t>
      </w:r>
      <w:r>
        <w:t>via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sensor.</w:t>
      </w:r>
      <w:r>
        <w:rPr>
          <w:spacing w:val="-13"/>
        </w:rPr>
        <w:t xml:space="preserve"> </w:t>
      </w:r>
      <w:r>
        <w:t>Please</w:t>
      </w:r>
      <w:r>
        <w:rPr>
          <w:spacing w:val="-14"/>
        </w:rPr>
        <w:t xml:space="preserve"> </w:t>
      </w:r>
      <w:r>
        <w:t>note</w:t>
      </w:r>
      <w:r>
        <w:rPr>
          <w:spacing w:val="-13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take</w:t>
      </w:r>
      <w:r>
        <w:rPr>
          <w:spacing w:val="-14"/>
        </w:rPr>
        <w:t xml:space="preserve"> </w:t>
      </w:r>
      <w:r>
        <w:t>up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5</w:t>
      </w:r>
      <w:r>
        <w:rPr>
          <w:spacing w:val="-14"/>
        </w:rPr>
        <w:t xml:space="preserve"> </w:t>
      </w:r>
      <w:r>
        <w:t>minutes</w:t>
      </w:r>
      <w:r>
        <w:rPr>
          <w:spacing w:val="-15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device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start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 xml:space="preserve">receive </w:t>
      </w:r>
      <w:r>
        <w:rPr>
          <w:w w:val="105"/>
        </w:rPr>
        <w:t>GPS</w:t>
      </w:r>
      <w:r>
        <w:rPr>
          <w:spacing w:val="-23"/>
          <w:w w:val="105"/>
        </w:rPr>
        <w:t xml:space="preserve"> </w:t>
      </w:r>
      <w:r>
        <w:rPr>
          <w:w w:val="105"/>
        </w:rPr>
        <w:t>readings.</w:t>
      </w:r>
      <w:ins w:id="77" w:author="Oli.Howson" w:date="2025-01-05T15:56:00Z" w16du:dateUtc="2025-01-05T15:56:00Z">
        <w:r w:rsidR="002346C5">
          <w:rPr>
            <w:w w:val="105"/>
          </w:rPr>
          <w:t xml:space="preserve"> You can wander around with a laptop (get someone to give you a hand) or, once you have the screen connected, use a battery pack.</w:t>
        </w:r>
      </w:ins>
    </w:p>
    <w:p w14:paraId="1B6A8162" w14:textId="77777777" w:rsidR="002346C5" w:rsidRDefault="002346C5">
      <w:pPr>
        <w:pStyle w:val="BodyText"/>
        <w:spacing w:before="35" w:line="271" w:lineRule="auto"/>
        <w:ind w:left="119" w:right="55"/>
        <w:pPrChange w:id="78" w:author="Oli.Howson" w:date="2025-01-05T15:57:00Z" w16du:dateUtc="2025-01-05T15:57:00Z">
          <w:pPr>
            <w:pStyle w:val="BodyText"/>
          </w:pPr>
        </w:pPrChange>
      </w:pPr>
    </w:p>
    <w:p w14:paraId="4DD7CA47" w14:textId="77777777" w:rsidR="00CC75B4" w:rsidRDefault="00CC75B4">
      <w:pPr>
        <w:pStyle w:val="BodyText"/>
        <w:spacing w:before="235"/>
      </w:pPr>
    </w:p>
    <w:p w14:paraId="6A77E759" w14:textId="77777777" w:rsidR="00CC75B4" w:rsidRDefault="00000000">
      <w:pPr>
        <w:pStyle w:val="Heading1"/>
        <w:spacing w:before="1"/>
      </w:pPr>
      <w:bookmarkStart w:id="79" w:name="Displaying_GPS_readings_on_the_LCD_scree"/>
      <w:bookmarkEnd w:id="79"/>
      <w:r>
        <w:rPr>
          <w:color w:val="2E5395"/>
          <w:spacing w:val="-4"/>
        </w:rPr>
        <w:t>Displaying</w:t>
      </w:r>
      <w:r>
        <w:rPr>
          <w:color w:val="2E5395"/>
          <w:spacing w:val="-22"/>
        </w:rPr>
        <w:t xml:space="preserve"> </w:t>
      </w:r>
      <w:r>
        <w:rPr>
          <w:color w:val="2E5395"/>
          <w:spacing w:val="-4"/>
        </w:rPr>
        <w:t>GPS</w:t>
      </w:r>
      <w:r>
        <w:rPr>
          <w:color w:val="2E5395"/>
          <w:spacing w:val="-21"/>
        </w:rPr>
        <w:t xml:space="preserve"> </w:t>
      </w:r>
      <w:r>
        <w:rPr>
          <w:color w:val="2E5395"/>
          <w:spacing w:val="-4"/>
        </w:rPr>
        <w:t>readings</w:t>
      </w:r>
      <w:r>
        <w:rPr>
          <w:color w:val="2E5395"/>
          <w:spacing w:val="-23"/>
        </w:rPr>
        <w:t xml:space="preserve"> </w:t>
      </w:r>
      <w:r>
        <w:rPr>
          <w:color w:val="2E5395"/>
          <w:spacing w:val="-4"/>
        </w:rPr>
        <w:t>on</w:t>
      </w:r>
      <w:r>
        <w:rPr>
          <w:color w:val="2E5395"/>
          <w:spacing w:val="-21"/>
        </w:rPr>
        <w:t xml:space="preserve"> </w:t>
      </w:r>
      <w:r>
        <w:rPr>
          <w:color w:val="2E5395"/>
          <w:spacing w:val="-4"/>
        </w:rPr>
        <w:t>the</w:t>
      </w:r>
      <w:r>
        <w:rPr>
          <w:color w:val="2E5395"/>
          <w:spacing w:val="-23"/>
        </w:rPr>
        <w:t xml:space="preserve"> </w:t>
      </w:r>
      <w:r>
        <w:rPr>
          <w:color w:val="2E5395"/>
          <w:spacing w:val="-4"/>
        </w:rPr>
        <w:t>LCD</w:t>
      </w:r>
      <w:r>
        <w:rPr>
          <w:color w:val="2E5395"/>
          <w:spacing w:val="-22"/>
        </w:rPr>
        <w:t xml:space="preserve"> </w:t>
      </w:r>
      <w:r>
        <w:rPr>
          <w:color w:val="2E5395"/>
          <w:spacing w:val="-4"/>
        </w:rPr>
        <w:t>screen</w:t>
      </w:r>
    </w:p>
    <w:p w14:paraId="14F32E35" w14:textId="77777777" w:rsidR="00CC75B4" w:rsidRDefault="00CC75B4">
      <w:pPr>
        <w:pStyle w:val="BodyText"/>
        <w:spacing w:before="185"/>
        <w:rPr>
          <w:sz w:val="26"/>
        </w:rPr>
      </w:pPr>
    </w:p>
    <w:p w14:paraId="504057CF" w14:textId="103D4C36" w:rsidR="00CC75B4" w:rsidDel="002346C5" w:rsidRDefault="00000000" w:rsidP="002346C5">
      <w:pPr>
        <w:pStyle w:val="BodyText"/>
        <w:spacing w:before="1" w:line="271" w:lineRule="auto"/>
        <w:ind w:left="120" w:right="216"/>
        <w:rPr>
          <w:del w:id="80" w:author="Oli.Howson" w:date="2025-01-05T15:57:00Z" w16du:dateUtc="2025-01-05T15:57:00Z"/>
        </w:rPr>
      </w:pPr>
      <w:r>
        <w:t>You</w:t>
      </w:r>
      <w:r>
        <w:rPr>
          <w:spacing w:val="-17"/>
        </w:rPr>
        <w:t xml:space="preserve"> </w:t>
      </w:r>
      <w:r>
        <w:t>are</w:t>
      </w:r>
      <w:r>
        <w:rPr>
          <w:spacing w:val="-18"/>
        </w:rPr>
        <w:t xml:space="preserve"> </w:t>
      </w:r>
      <w:r>
        <w:t>now</w:t>
      </w:r>
      <w:r>
        <w:rPr>
          <w:spacing w:val="-17"/>
        </w:rPr>
        <w:t xml:space="preserve"> </w:t>
      </w:r>
      <w:r>
        <w:t>going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add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your</w:t>
      </w:r>
      <w:r>
        <w:rPr>
          <w:spacing w:val="-17"/>
        </w:rPr>
        <w:t xml:space="preserve"> </w:t>
      </w:r>
      <w:r>
        <w:t>code</w:t>
      </w:r>
      <w:r>
        <w:rPr>
          <w:spacing w:val="-17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display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GPS</w:t>
      </w:r>
      <w:r>
        <w:rPr>
          <w:spacing w:val="-18"/>
        </w:rPr>
        <w:t xml:space="preserve"> </w:t>
      </w:r>
      <w:r>
        <w:t>coordinates</w:t>
      </w:r>
      <w:r>
        <w:rPr>
          <w:spacing w:val="-17"/>
        </w:rPr>
        <w:t xml:space="preserve"> </w:t>
      </w:r>
      <w:r>
        <w:t>onto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LCD</w:t>
      </w:r>
      <w:r>
        <w:rPr>
          <w:spacing w:val="-16"/>
        </w:rPr>
        <w:t xml:space="preserve"> </w:t>
      </w:r>
      <w:r>
        <w:t>screen.</w:t>
      </w:r>
      <w:r>
        <w:rPr>
          <w:spacing w:val="-17"/>
        </w:rPr>
        <w:t xml:space="preserve"> </w:t>
      </w:r>
      <w:r>
        <w:t>Please</w:t>
      </w:r>
      <w:r>
        <w:rPr>
          <w:spacing w:val="-16"/>
        </w:rPr>
        <w:t xml:space="preserve"> </w:t>
      </w:r>
      <w:r>
        <w:t>note</w:t>
      </w:r>
      <w:r>
        <w:rPr>
          <w:spacing w:val="-17"/>
        </w:rPr>
        <w:t xml:space="preserve"> </w:t>
      </w:r>
      <w:r>
        <w:t>that</w:t>
      </w:r>
      <w:r>
        <w:rPr>
          <w:spacing w:val="-17"/>
        </w:rPr>
        <w:t xml:space="preserve"> </w:t>
      </w:r>
      <w:r>
        <w:t>it will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necessary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remove</w:t>
      </w:r>
      <w:r>
        <w:rPr>
          <w:spacing w:val="-6"/>
        </w:rPr>
        <w:t xml:space="preserve"> </w:t>
      </w:r>
      <w:r>
        <w:t>‘while</w:t>
      </w:r>
      <w:r>
        <w:rPr>
          <w:spacing w:val="-8"/>
        </w:rPr>
        <w:t xml:space="preserve"> </w:t>
      </w:r>
      <w:r>
        <w:t>(!Serial)’</w:t>
      </w:r>
      <w:r>
        <w:rPr>
          <w:spacing w:val="-6"/>
        </w:rPr>
        <w:t xml:space="preserve"> </w:t>
      </w:r>
      <w:r>
        <w:t>loop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whilst</w:t>
      </w:r>
      <w:r>
        <w:rPr>
          <w:spacing w:val="-7"/>
        </w:rPr>
        <w:t xml:space="preserve"> </w:t>
      </w:r>
      <w:r>
        <w:t>not connected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computer.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reason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loop</w:t>
      </w:r>
      <w:r>
        <w:rPr>
          <w:spacing w:val="-12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never</w:t>
      </w:r>
      <w:r>
        <w:rPr>
          <w:spacing w:val="-13"/>
        </w:rPr>
        <w:t xml:space="preserve"> </w:t>
      </w:r>
      <w:r>
        <w:t>exit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connection</w:t>
      </w:r>
      <w:r>
        <w:rPr>
          <w:spacing w:val="-13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USB</w:t>
      </w:r>
      <w:r>
        <w:rPr>
          <w:spacing w:val="-13"/>
        </w:rPr>
        <w:t xml:space="preserve"> </w:t>
      </w:r>
      <w:r>
        <w:t>will not</w:t>
      </w:r>
      <w:r>
        <w:rPr>
          <w:spacing w:val="-11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able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established.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complete</w:t>
      </w:r>
      <w:r>
        <w:rPr>
          <w:spacing w:val="-8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below.</w:t>
      </w:r>
    </w:p>
    <w:p w14:paraId="3A44FABA" w14:textId="77777777" w:rsidR="002346C5" w:rsidRDefault="002346C5" w:rsidP="002346C5">
      <w:pPr>
        <w:pStyle w:val="BodyText"/>
        <w:spacing w:before="1" w:line="271" w:lineRule="auto"/>
        <w:ind w:left="120" w:right="216"/>
        <w:rPr>
          <w:ins w:id="81" w:author="Oli.Howson" w:date="2025-01-05T15:58:00Z" w16du:dateUtc="2025-01-05T15:58:00Z"/>
        </w:rPr>
      </w:pPr>
    </w:p>
    <w:p w14:paraId="5514CC6D" w14:textId="698DEAD6" w:rsidR="002346C5" w:rsidRDefault="002346C5" w:rsidP="002346C5">
      <w:pPr>
        <w:pStyle w:val="BodyText"/>
        <w:spacing w:before="1" w:line="271" w:lineRule="auto"/>
        <w:ind w:left="120" w:right="216"/>
        <w:rPr>
          <w:ins w:id="82" w:author="Oli.Howson" w:date="2025-01-05T15:58:00Z" w16du:dateUtc="2025-01-05T15:58:00Z"/>
        </w:rPr>
      </w:pPr>
      <w:ins w:id="83" w:author="Oli.Howson" w:date="2025-01-05T15:58:00Z" w16du:dateUtc="2025-01-05T15:58:00Z">
        <w:r>
          <w:rPr>
            <w:noProof/>
          </w:rPr>
          <w:drawing>
            <wp:inline distT="0" distB="0" distL="0" distR="0" wp14:anchorId="0476F1EE" wp14:editId="65D4EB68">
              <wp:extent cx="3365500" cy="2794000"/>
              <wp:effectExtent l="0" t="0" r="0" b="0"/>
              <wp:docPr id="940833291" name="Picture 4" descr="A screenshot of a computer pro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40833291" name="Picture 4" descr="A screenshot of a computer program&#10;&#10;Description automatically generated"/>
                      <pic:cNvPicPr/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65500" cy="2794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92B556D" w14:textId="3B31A2AA" w:rsidR="002346C5" w:rsidRDefault="002346C5" w:rsidP="002346C5">
      <w:pPr>
        <w:pStyle w:val="BodyText"/>
        <w:spacing w:before="1" w:line="271" w:lineRule="auto"/>
        <w:ind w:left="120" w:right="216"/>
        <w:rPr>
          <w:ins w:id="84" w:author="Oli.Howson" w:date="2025-01-05T15:58:00Z" w16du:dateUtc="2025-01-05T15:58:00Z"/>
        </w:rPr>
      </w:pPr>
      <w:ins w:id="85" w:author="Oli.Howson" w:date="2025-01-05T15:58:00Z" w16du:dateUtc="2025-01-05T15:58:00Z">
        <w:r>
          <w:rPr>
            <w:noProof/>
          </w:rPr>
          <w:lastRenderedPageBreak/>
          <w:drawing>
            <wp:inline distT="0" distB="0" distL="0" distR="0" wp14:anchorId="7A3A1D7C" wp14:editId="1C9E77D5">
              <wp:extent cx="2273300" cy="3784600"/>
              <wp:effectExtent l="0" t="0" r="0" b="0"/>
              <wp:docPr id="1186366500" name="Picture 5" descr="A screen shot of a computer pro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86366500" name="Picture 5" descr="A screen shot of a computer program&#10;&#10;Description automatically generated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73300" cy="3784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F756EA6" w14:textId="6BA28EEA" w:rsidR="00CC75B4" w:rsidDel="002346C5" w:rsidRDefault="00CC75B4">
      <w:pPr>
        <w:pStyle w:val="BodyText"/>
        <w:spacing w:before="1" w:line="271" w:lineRule="auto"/>
        <w:ind w:left="120" w:right="216"/>
        <w:rPr>
          <w:del w:id="86" w:author="Oli.Howson" w:date="2025-01-05T15:56:00Z" w16du:dateUtc="2025-01-05T15:56:00Z"/>
        </w:rPr>
        <w:sectPr w:rsidR="00CC75B4" w:rsidDel="002346C5">
          <w:pgSz w:w="12240" w:h="15840"/>
          <w:pgMar w:top="880" w:right="620" w:bottom="1200" w:left="600" w:header="180" w:footer="1012" w:gutter="0"/>
          <w:cols w:space="720"/>
        </w:sectPr>
        <w:pPrChange w:id="87" w:author="Oli.Howson" w:date="2025-01-05T15:57:00Z" w16du:dateUtc="2025-01-05T15:57:00Z">
          <w:pPr>
            <w:spacing w:line="271" w:lineRule="auto"/>
          </w:pPr>
        </w:pPrChange>
      </w:pPr>
    </w:p>
    <w:p w14:paraId="6722B6F6" w14:textId="1AA16AFE" w:rsidR="00CC75B4" w:rsidDel="002346C5" w:rsidRDefault="00000000">
      <w:pPr>
        <w:pStyle w:val="BodyText"/>
        <w:spacing w:before="1" w:line="271" w:lineRule="auto"/>
        <w:ind w:left="120" w:right="216"/>
        <w:rPr>
          <w:del w:id="88" w:author="Oli.Howson" w:date="2025-01-05T15:57:00Z" w16du:dateUtc="2025-01-05T15:57:00Z"/>
          <w:sz w:val="17"/>
        </w:rPr>
        <w:pPrChange w:id="89" w:author="Oli.Howson" w:date="2025-01-05T15:57:00Z" w16du:dateUtc="2025-01-05T15:57:00Z">
          <w:pPr>
            <w:pStyle w:val="BodyText"/>
            <w:spacing w:before="4"/>
          </w:pPr>
        </w:pPrChange>
      </w:pPr>
      <w:del w:id="90" w:author="Oli.Howson" w:date="2025-01-05T15:56:00Z" w16du:dateUtc="2025-01-05T15:56:00Z">
        <w:r w:rsidDel="002346C5">
          <w:rPr>
            <w:noProof/>
          </w:rPr>
          <w:drawing>
            <wp:anchor distT="0" distB="0" distL="0" distR="0" simplePos="0" relativeHeight="15729152" behindDoc="0" locked="0" layoutInCell="1" allowOverlap="1" wp14:anchorId="292A745B" wp14:editId="714614FA">
              <wp:simplePos x="0" y="0"/>
              <wp:positionH relativeFrom="page">
                <wp:posOffset>457199</wp:posOffset>
              </wp:positionH>
              <wp:positionV relativeFrom="page">
                <wp:posOffset>628014</wp:posOffset>
              </wp:positionV>
              <wp:extent cx="4686298" cy="9153521"/>
              <wp:effectExtent l="0" t="0" r="0" b="0"/>
              <wp:wrapNone/>
              <wp:docPr id="11" name="Image 11" descr="P50#yIS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Image 11" descr="P50#yIS1"/>
                      <pic:cNvPicPr/>
                    </pic:nvPicPr>
                    <pic:blipFill>
                      <a:blip r:embed="rId2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86298" cy="91535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39D1E158" w14:textId="77777777" w:rsidR="00CC75B4" w:rsidRDefault="00CC75B4">
      <w:pPr>
        <w:pStyle w:val="BodyText"/>
        <w:spacing w:before="1" w:line="271" w:lineRule="auto"/>
        <w:ind w:left="120" w:right="216"/>
        <w:rPr>
          <w:sz w:val="17"/>
        </w:rPr>
        <w:sectPr w:rsidR="00CC75B4">
          <w:pgSz w:w="12240" w:h="15840"/>
          <w:pgMar w:top="880" w:right="620" w:bottom="1200" w:left="600" w:header="180" w:footer="1012" w:gutter="0"/>
          <w:cols w:space="720"/>
        </w:sectPr>
        <w:pPrChange w:id="91" w:author="Oli.Howson" w:date="2025-01-05T15:57:00Z" w16du:dateUtc="2025-01-05T15:57:00Z">
          <w:pPr/>
        </w:pPrChange>
      </w:pPr>
    </w:p>
    <w:p w14:paraId="43BECEFA" w14:textId="3039CF10" w:rsidR="00CC75B4" w:rsidRDefault="00000000">
      <w:pPr>
        <w:pStyle w:val="BodyText"/>
        <w:spacing w:before="4"/>
        <w:rPr>
          <w:sz w:val="17"/>
        </w:rPr>
      </w:pPr>
      <w:del w:id="92" w:author="Oli.Howson" w:date="2025-01-05T15:58:00Z" w16du:dateUtc="2025-01-05T15:58:00Z">
        <w:r w:rsidDel="002346C5">
          <w:rPr>
            <w:noProof/>
          </w:rPr>
          <w:lastRenderedPageBreak/>
          <w:drawing>
            <wp:anchor distT="0" distB="0" distL="0" distR="0" simplePos="0" relativeHeight="15729664" behindDoc="0" locked="0" layoutInCell="1" allowOverlap="1" wp14:anchorId="1712D608" wp14:editId="34C97054">
              <wp:simplePos x="0" y="0"/>
              <wp:positionH relativeFrom="page">
                <wp:posOffset>457199</wp:posOffset>
              </wp:positionH>
              <wp:positionV relativeFrom="page">
                <wp:posOffset>628014</wp:posOffset>
              </wp:positionV>
              <wp:extent cx="5676899" cy="9143998"/>
              <wp:effectExtent l="0" t="0" r="0" b="0"/>
              <wp:wrapNone/>
              <wp:docPr id="12" name="Image 12" descr="P51#yIS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Image 12" descr="P51#yIS1"/>
                      <pic:cNvPicPr/>
                    </pic:nvPicPr>
                    <pic:blipFill>
                      <a:blip r:embed="rId2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76899" cy="91439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0A1716C7" w14:textId="701DAA0C" w:rsidR="00CC75B4" w:rsidDel="002346C5" w:rsidRDefault="00CC75B4">
      <w:pPr>
        <w:rPr>
          <w:del w:id="93" w:author="Oli.Howson" w:date="2025-01-05T15:58:00Z" w16du:dateUtc="2025-01-05T15:58:00Z"/>
          <w:sz w:val="17"/>
        </w:rPr>
        <w:sectPr w:rsidR="00CC75B4" w:rsidDel="002346C5">
          <w:pgSz w:w="12240" w:h="15840"/>
          <w:pgMar w:top="880" w:right="620" w:bottom="1200" w:left="600" w:header="180" w:footer="1012" w:gutter="0"/>
          <w:cols w:space="720"/>
        </w:sectPr>
      </w:pPr>
    </w:p>
    <w:p w14:paraId="32D18E7C" w14:textId="77777777" w:rsidR="00CC75B4" w:rsidRDefault="00000000">
      <w:pPr>
        <w:pStyle w:val="BodyText"/>
        <w:spacing w:before="100" w:line="271" w:lineRule="auto"/>
        <w:ind w:left="119"/>
      </w:pPr>
      <w:r>
        <w:t>The</w:t>
      </w:r>
      <w:r>
        <w:rPr>
          <w:spacing w:val="-11"/>
        </w:rPr>
        <w:t xml:space="preserve"> </w:t>
      </w:r>
      <w:proofErr w:type="spellStart"/>
      <w:r>
        <w:t>Serial.print</w:t>
      </w:r>
      <w:proofErr w:type="spellEnd"/>
      <w:r>
        <w:rPr>
          <w:spacing w:val="-13"/>
        </w:rPr>
        <w:t xml:space="preserve"> </w:t>
      </w:r>
      <w:r>
        <w:t>lines</w:t>
      </w:r>
      <w:r>
        <w:rPr>
          <w:spacing w:val="-13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enable</w:t>
      </w:r>
      <w:r>
        <w:rPr>
          <w:spacing w:val="-10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code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monitor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editor.</w:t>
      </w:r>
      <w:r>
        <w:rPr>
          <w:spacing w:val="-11"/>
        </w:rPr>
        <w:t xml:space="preserve"> </w:t>
      </w:r>
      <w:r>
        <w:t>Additional information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satellites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altitude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monitor.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wish</w:t>
      </w:r>
      <w:r>
        <w:rPr>
          <w:spacing w:val="-1"/>
        </w:rPr>
        <w:t xml:space="preserve"> </w:t>
      </w:r>
      <w:r>
        <w:t>to,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could add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lcd</w:t>
      </w:r>
      <w:r>
        <w:rPr>
          <w:spacing w:val="-5"/>
        </w:rPr>
        <w:t xml:space="preserve"> </w:t>
      </w:r>
      <w:r>
        <w:t>output.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proofErr w:type="spellStart"/>
      <w:r>
        <w:t>setCursor</w:t>
      </w:r>
      <w:proofErr w:type="spellEnd"/>
      <w:r>
        <w:rPr>
          <w:spacing w:val="-2"/>
        </w:rPr>
        <w:t xml:space="preserve"> </w:t>
      </w:r>
      <w:r>
        <w:t>lines</w:t>
      </w:r>
      <w:r>
        <w:rPr>
          <w:spacing w:val="-5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LCD </w:t>
      </w:r>
      <w:r>
        <w:rPr>
          <w:spacing w:val="-2"/>
          <w:w w:val="105"/>
        </w:rPr>
        <w:t>screen.</w:t>
      </w:r>
    </w:p>
    <w:p w14:paraId="2C53FBBF" w14:textId="77777777" w:rsidR="00CC75B4" w:rsidRDefault="00000000">
      <w:pPr>
        <w:pStyle w:val="Heading1"/>
        <w:spacing w:before="239"/>
      </w:pPr>
      <w:bookmarkStart w:id="94" w:name="Treasure_hunt"/>
      <w:bookmarkEnd w:id="94"/>
      <w:r>
        <w:rPr>
          <w:color w:val="2E5395"/>
          <w:spacing w:val="-5"/>
        </w:rPr>
        <w:t>Treasure</w:t>
      </w:r>
      <w:r>
        <w:rPr>
          <w:color w:val="2E5395"/>
          <w:spacing w:val="-8"/>
        </w:rPr>
        <w:t xml:space="preserve"> </w:t>
      </w:r>
      <w:r>
        <w:rPr>
          <w:color w:val="2E5395"/>
          <w:spacing w:val="-4"/>
        </w:rPr>
        <w:t>hunt</w:t>
      </w:r>
    </w:p>
    <w:p w14:paraId="2CED99EA" w14:textId="77777777" w:rsidR="00CC75B4" w:rsidRDefault="00CC75B4">
      <w:pPr>
        <w:pStyle w:val="BodyText"/>
        <w:spacing w:before="186"/>
        <w:rPr>
          <w:sz w:val="26"/>
        </w:rPr>
      </w:pPr>
    </w:p>
    <w:p w14:paraId="32368372" w14:textId="77777777" w:rsidR="00CC75B4" w:rsidRDefault="00000000">
      <w:pPr>
        <w:pStyle w:val="BodyText"/>
        <w:spacing w:line="271" w:lineRule="auto"/>
        <w:ind w:left="119"/>
      </w:pPr>
      <w:r>
        <w:t>You</w:t>
      </w:r>
      <w:r>
        <w:rPr>
          <w:spacing w:val="-14"/>
        </w:rPr>
        <w:t xml:space="preserve"> </w:t>
      </w:r>
      <w:r>
        <w:t>should</w:t>
      </w:r>
      <w:r>
        <w:rPr>
          <w:spacing w:val="-13"/>
        </w:rPr>
        <w:t xml:space="preserve"> </w:t>
      </w:r>
      <w:r>
        <w:t>now</w:t>
      </w:r>
      <w:r>
        <w:rPr>
          <w:spacing w:val="-15"/>
        </w:rPr>
        <w:t xml:space="preserve"> </w:t>
      </w:r>
      <w:r>
        <w:t>write</w:t>
      </w:r>
      <w:r>
        <w:rPr>
          <w:spacing w:val="-13"/>
        </w:rPr>
        <w:t xml:space="preserve"> </w:t>
      </w:r>
      <w:r>
        <w:t>one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friends</w:t>
      </w:r>
      <w:r>
        <w:rPr>
          <w:spacing w:val="-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secret</w:t>
      </w:r>
      <w:r>
        <w:rPr>
          <w:spacing w:val="-15"/>
        </w:rPr>
        <w:t xml:space="preserve"> </w:t>
      </w:r>
      <w:r>
        <w:t>message</w:t>
      </w:r>
      <w:r>
        <w:rPr>
          <w:spacing w:val="-13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cipher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choice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then</w:t>
      </w:r>
      <w:r>
        <w:rPr>
          <w:spacing w:val="-13"/>
        </w:rPr>
        <w:t xml:space="preserve"> </w:t>
      </w:r>
      <w:r>
        <w:t>choose somewhere</w:t>
      </w:r>
      <w:r>
        <w:rPr>
          <w:spacing w:val="-12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hide</w:t>
      </w:r>
      <w:r>
        <w:rPr>
          <w:spacing w:val="-14"/>
        </w:rPr>
        <w:t xml:space="preserve"> </w:t>
      </w:r>
      <w:r>
        <w:t>it.</w:t>
      </w:r>
      <w:r>
        <w:rPr>
          <w:spacing w:val="-14"/>
        </w:rPr>
        <w:t xml:space="preserve"> </w:t>
      </w:r>
      <w:r>
        <w:t>Once</w:t>
      </w:r>
      <w:r>
        <w:rPr>
          <w:spacing w:val="-14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hidden</w:t>
      </w:r>
      <w:r>
        <w:rPr>
          <w:spacing w:val="-13"/>
        </w:rPr>
        <w:t xml:space="preserve"> </w:t>
      </w:r>
      <w:r>
        <w:t>it,</w:t>
      </w:r>
      <w:r>
        <w:rPr>
          <w:spacing w:val="-14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should</w:t>
      </w:r>
      <w:r>
        <w:rPr>
          <w:spacing w:val="-14"/>
        </w:rPr>
        <w:t xml:space="preserve"> </w:t>
      </w:r>
      <w:r>
        <w:t>make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note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GPS</w:t>
      </w:r>
      <w:r>
        <w:rPr>
          <w:spacing w:val="-15"/>
        </w:rPr>
        <w:t xml:space="preserve"> </w:t>
      </w:r>
      <w:r>
        <w:t>coordinates.</w:t>
      </w:r>
      <w:r>
        <w:rPr>
          <w:spacing w:val="-13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friend</w:t>
      </w:r>
      <w:r>
        <w:rPr>
          <w:spacing w:val="-15"/>
        </w:rPr>
        <w:t xml:space="preserve"> </w:t>
      </w:r>
      <w:r>
        <w:t>can then</w:t>
      </w:r>
      <w:r>
        <w:rPr>
          <w:spacing w:val="-19"/>
        </w:rPr>
        <w:t xml:space="preserve"> </w:t>
      </w:r>
      <w:r>
        <w:t>use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device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find</w:t>
      </w:r>
      <w:r>
        <w:rPr>
          <w:spacing w:val="-20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location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uncover</w:t>
      </w:r>
      <w:r>
        <w:rPr>
          <w:spacing w:val="-19"/>
        </w:rPr>
        <w:t xml:space="preserve"> </w:t>
      </w:r>
      <w:r>
        <w:t>your</w:t>
      </w:r>
      <w:r>
        <w:rPr>
          <w:spacing w:val="-19"/>
        </w:rPr>
        <w:t xml:space="preserve"> </w:t>
      </w:r>
      <w:r>
        <w:t>secret</w:t>
      </w:r>
      <w:r>
        <w:rPr>
          <w:spacing w:val="-19"/>
        </w:rPr>
        <w:t xml:space="preserve"> </w:t>
      </w:r>
      <w:r>
        <w:t>message.</w:t>
      </w:r>
      <w:r>
        <w:rPr>
          <w:spacing w:val="-19"/>
        </w:rPr>
        <w:t xml:space="preserve"> </w:t>
      </w:r>
      <w:r>
        <w:t>They</w:t>
      </w:r>
      <w:r>
        <w:rPr>
          <w:spacing w:val="-19"/>
        </w:rPr>
        <w:t xml:space="preserve"> </w:t>
      </w:r>
      <w:r>
        <w:t>should</w:t>
      </w:r>
      <w:r>
        <w:rPr>
          <w:spacing w:val="-19"/>
        </w:rPr>
        <w:t xml:space="preserve"> </w:t>
      </w:r>
      <w:r>
        <w:t>then</w:t>
      </w:r>
      <w:r>
        <w:rPr>
          <w:spacing w:val="-19"/>
        </w:rPr>
        <w:t xml:space="preserve"> </w:t>
      </w:r>
      <w:r>
        <w:t>try</w:t>
      </w:r>
      <w:r>
        <w:rPr>
          <w:spacing w:val="-19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crack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code.</w:t>
      </w:r>
    </w:p>
    <w:p w14:paraId="705D734B" w14:textId="5FC6E66C" w:rsidR="00CC75B4" w:rsidRDefault="00000000">
      <w:pPr>
        <w:pStyle w:val="BodyText"/>
        <w:spacing w:before="156" w:line="271" w:lineRule="auto"/>
        <w:ind w:left="119"/>
      </w:pPr>
      <w:r>
        <w:t>To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device</w:t>
      </w:r>
      <w:r>
        <w:rPr>
          <w:spacing w:val="-15"/>
        </w:rPr>
        <w:t xml:space="preserve"> </w:t>
      </w:r>
      <w:r>
        <w:t>outside</w:t>
      </w:r>
      <w:r>
        <w:rPr>
          <w:spacing w:val="-15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need</w:t>
      </w:r>
      <w:r>
        <w:rPr>
          <w:spacing w:val="-16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powered.</w:t>
      </w:r>
      <w:r>
        <w:rPr>
          <w:spacing w:val="-15"/>
        </w:rPr>
        <w:t xml:space="preserve"> </w:t>
      </w:r>
      <w:del w:id="95" w:author="Oli.Howson" w:date="2025-01-05T16:00:00Z" w16du:dateUtc="2025-01-05T16:00:00Z">
        <w:r w:rsidDel="002346C5">
          <w:delText>You</w:delText>
        </w:r>
        <w:r w:rsidDel="002346C5">
          <w:rPr>
            <w:spacing w:val="-15"/>
          </w:rPr>
          <w:delText xml:space="preserve"> </w:delText>
        </w:r>
        <w:r w:rsidDel="002346C5">
          <w:delText>can</w:delText>
        </w:r>
        <w:r w:rsidDel="002346C5">
          <w:rPr>
            <w:spacing w:val="-14"/>
          </w:rPr>
          <w:delText xml:space="preserve"> </w:delText>
        </w:r>
        <w:r w:rsidDel="002346C5">
          <w:delText>provide</w:delText>
        </w:r>
        <w:r w:rsidDel="002346C5">
          <w:rPr>
            <w:spacing w:val="-15"/>
          </w:rPr>
          <w:delText xml:space="preserve"> </w:delText>
        </w:r>
        <w:r w:rsidDel="002346C5">
          <w:delText>power</w:delText>
        </w:r>
        <w:r w:rsidDel="002346C5">
          <w:rPr>
            <w:spacing w:val="-15"/>
          </w:rPr>
          <w:delText xml:space="preserve"> </w:delText>
        </w:r>
        <w:r w:rsidDel="002346C5">
          <w:delText>by</w:delText>
        </w:r>
        <w:r w:rsidDel="002346C5">
          <w:rPr>
            <w:spacing w:val="-15"/>
          </w:rPr>
          <w:delText xml:space="preserve"> </w:delText>
        </w:r>
        <w:r w:rsidDel="002346C5">
          <w:delText>connecting</w:delText>
        </w:r>
        <w:r w:rsidDel="002346C5">
          <w:rPr>
            <w:spacing w:val="-15"/>
          </w:rPr>
          <w:delText xml:space="preserve"> </w:delText>
        </w:r>
        <w:r w:rsidDel="002346C5">
          <w:delText>a</w:delText>
        </w:r>
        <w:r w:rsidDel="002346C5">
          <w:rPr>
            <w:spacing w:val="-15"/>
          </w:rPr>
          <w:delText xml:space="preserve"> </w:delText>
        </w:r>
        <w:r w:rsidDel="002346C5">
          <w:delText>9v</w:delText>
        </w:r>
        <w:r w:rsidDel="002346C5">
          <w:rPr>
            <w:spacing w:val="-14"/>
          </w:rPr>
          <w:delText xml:space="preserve"> </w:delText>
        </w:r>
        <w:r w:rsidDel="002346C5">
          <w:delText>battery</w:delText>
        </w:r>
        <w:r w:rsidDel="002346C5">
          <w:rPr>
            <w:spacing w:val="-15"/>
          </w:rPr>
          <w:delText xml:space="preserve"> </w:delText>
        </w:r>
        <w:r w:rsidDel="002346C5">
          <w:delText>to</w:delText>
        </w:r>
        <w:r w:rsidDel="002346C5">
          <w:rPr>
            <w:spacing w:val="-14"/>
          </w:rPr>
          <w:delText xml:space="preserve"> </w:delText>
        </w:r>
        <w:r w:rsidDel="002346C5">
          <w:delText xml:space="preserve">the </w:delText>
        </w:r>
        <w:r w:rsidDel="002346C5">
          <w:rPr>
            <w:w w:val="105"/>
          </w:rPr>
          <w:delText>MKR</w:delText>
        </w:r>
        <w:r w:rsidDel="002346C5">
          <w:rPr>
            <w:spacing w:val="-1"/>
            <w:w w:val="105"/>
          </w:rPr>
          <w:delText xml:space="preserve"> </w:delText>
        </w:r>
        <w:r w:rsidDel="002346C5">
          <w:rPr>
            <w:w w:val="105"/>
          </w:rPr>
          <w:delText>connector</w:delText>
        </w:r>
        <w:r w:rsidDel="002346C5">
          <w:rPr>
            <w:spacing w:val="-1"/>
            <w:w w:val="105"/>
          </w:rPr>
          <w:delText xml:space="preserve"> </w:delText>
        </w:r>
        <w:r w:rsidDel="002346C5">
          <w:rPr>
            <w:w w:val="105"/>
          </w:rPr>
          <w:delText>carrier.</w:delText>
        </w:r>
      </w:del>
      <w:ins w:id="96" w:author="Oli.Howson" w:date="2025-01-05T16:00:00Z" w16du:dateUtc="2025-01-05T16:00:00Z">
        <w:r w:rsidR="002346C5">
          <w:t>The easiest way to do this is to use a battery pack from a mobile phone and plug the USB straight into that instead of your computer.</w:t>
        </w:r>
      </w:ins>
    </w:p>
    <w:p w14:paraId="4C1CFE01" w14:textId="66887F47" w:rsidR="00CC75B4" w:rsidRDefault="00000000">
      <w:pPr>
        <w:pStyle w:val="BodyText"/>
        <w:spacing w:before="10"/>
        <w:rPr>
          <w:sz w:val="10"/>
        </w:rPr>
      </w:pPr>
      <w:del w:id="97" w:author="Oli.Howson" w:date="2025-01-05T16:00:00Z" w16du:dateUtc="2025-01-05T16:00:00Z">
        <w:r w:rsidDel="002346C5">
          <w:rPr>
            <w:noProof/>
          </w:rPr>
          <w:drawing>
            <wp:anchor distT="0" distB="0" distL="0" distR="0" simplePos="0" relativeHeight="487589376" behindDoc="1" locked="0" layoutInCell="1" allowOverlap="1" wp14:anchorId="32A90C05" wp14:editId="1D87A4FB">
              <wp:simplePos x="0" y="0"/>
              <wp:positionH relativeFrom="page">
                <wp:posOffset>457199</wp:posOffset>
              </wp:positionH>
              <wp:positionV relativeFrom="paragraph">
                <wp:posOffset>94637</wp:posOffset>
              </wp:positionV>
              <wp:extent cx="3601486" cy="5297424"/>
              <wp:effectExtent l="0" t="0" r="0" b="0"/>
              <wp:wrapTopAndBottom/>
              <wp:docPr id="13" name="Image 13" descr="P57#yIS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Image 13" descr="P57#yIS1"/>
                      <pic:cNvPicPr/>
                    </pic:nvPicPr>
                    <pic:blipFill>
                      <a:blip r:embed="rId25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01486" cy="52974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0F494CA6" w14:textId="77777777" w:rsidR="00CC75B4" w:rsidRDefault="00CC75B4">
      <w:pPr>
        <w:pStyle w:val="BodyText"/>
        <w:spacing w:before="18"/>
      </w:pPr>
    </w:p>
    <w:p w14:paraId="0A0E3F72" w14:textId="77777777" w:rsidR="00CC75B4" w:rsidRDefault="00000000">
      <w:pPr>
        <w:pStyle w:val="Heading1"/>
      </w:pPr>
      <w:bookmarkStart w:id="98" w:name="Stretch_tasks"/>
      <w:bookmarkEnd w:id="98"/>
      <w:r>
        <w:rPr>
          <w:color w:val="2E5395"/>
        </w:rPr>
        <w:t>Stretch</w:t>
      </w:r>
      <w:r>
        <w:rPr>
          <w:color w:val="2E5395"/>
          <w:spacing w:val="-10"/>
        </w:rPr>
        <w:t xml:space="preserve"> </w:t>
      </w:r>
      <w:r>
        <w:rPr>
          <w:color w:val="2E5395"/>
          <w:spacing w:val="-2"/>
        </w:rPr>
        <w:t>tasks</w:t>
      </w:r>
    </w:p>
    <w:p w14:paraId="5FA4A24C" w14:textId="77777777" w:rsidR="00CC75B4" w:rsidRDefault="00CC75B4">
      <w:pPr>
        <w:pStyle w:val="BodyText"/>
        <w:spacing w:before="186"/>
        <w:rPr>
          <w:sz w:val="26"/>
        </w:rPr>
      </w:pPr>
    </w:p>
    <w:p w14:paraId="49F32C0E" w14:textId="0FCABF2C" w:rsidR="00CC75B4" w:rsidDel="002346C5" w:rsidRDefault="00000000">
      <w:pPr>
        <w:pStyle w:val="BodyText"/>
        <w:ind w:left="120"/>
        <w:rPr>
          <w:del w:id="99" w:author="Oli.Howson" w:date="2025-01-05T16:01:00Z" w16du:dateUtc="2025-01-05T16:01:00Z"/>
        </w:rPr>
      </w:pPr>
      <w:r>
        <w:t>Try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write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Python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encrypt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decrypt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2"/>
        </w:rPr>
        <w:t>message.</w:t>
      </w:r>
      <w:ins w:id="100" w:author="Oli.Howson" w:date="2025-01-05T16:01:00Z" w16du:dateUtc="2025-01-05T16:01:00Z">
        <w:r w:rsidR="002346C5">
          <w:t xml:space="preserve"> </w:t>
        </w:r>
      </w:ins>
    </w:p>
    <w:p w14:paraId="10EDE4E3" w14:textId="3012D198" w:rsidR="00CC75B4" w:rsidDel="002346C5" w:rsidRDefault="00CC75B4">
      <w:pPr>
        <w:rPr>
          <w:del w:id="101" w:author="Oli.Howson" w:date="2025-01-05T16:01:00Z" w16du:dateUtc="2025-01-05T16:01:00Z"/>
        </w:rPr>
        <w:sectPr w:rsidR="00CC75B4" w:rsidDel="002346C5">
          <w:pgSz w:w="12240" w:h="15840"/>
          <w:pgMar w:top="880" w:right="620" w:bottom="1200" w:left="600" w:header="180" w:footer="1012" w:gutter="0"/>
          <w:cols w:space="720"/>
        </w:sectPr>
      </w:pPr>
    </w:p>
    <w:p w14:paraId="11729D1A" w14:textId="77777777" w:rsidR="00CC75B4" w:rsidRDefault="00000000">
      <w:pPr>
        <w:pStyle w:val="BodyText"/>
        <w:ind w:left="120"/>
        <w:pPrChange w:id="102" w:author="Oli.Howson" w:date="2025-01-05T16:01:00Z" w16du:dateUtc="2025-01-05T16:01:00Z">
          <w:pPr>
            <w:pStyle w:val="BodyText"/>
            <w:spacing w:before="100"/>
            <w:ind w:left="119"/>
          </w:pPr>
        </w:pPrChange>
      </w:pPr>
      <w:r>
        <w:t>Adjust</w:t>
      </w:r>
      <w:r>
        <w:rPr>
          <w:spacing w:val="-11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LCD</w:t>
      </w:r>
      <w:r>
        <w:rPr>
          <w:spacing w:val="-9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include</w:t>
      </w:r>
      <w:r>
        <w:rPr>
          <w:spacing w:val="-9"/>
        </w:rPr>
        <w:t xml:space="preserve"> </w:t>
      </w:r>
      <w:r>
        <w:t>additional</w:t>
      </w:r>
      <w:r>
        <w:rPr>
          <w:spacing w:val="-9"/>
        </w:rPr>
        <w:t xml:space="preserve"> </w:t>
      </w:r>
      <w:r>
        <w:t>location</w:t>
      </w:r>
      <w:r>
        <w:rPr>
          <w:spacing w:val="-9"/>
        </w:rPr>
        <w:t xml:space="preserve"> </w:t>
      </w:r>
      <w:r>
        <w:t>information.</w:t>
      </w:r>
      <w:r>
        <w:rPr>
          <w:spacing w:val="-9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scroll</w:t>
      </w:r>
      <w:r>
        <w:rPr>
          <w:spacing w:val="-9"/>
        </w:rPr>
        <w:t xml:space="preserve"> </w:t>
      </w:r>
      <w:r>
        <w:t>across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screen.</w:t>
      </w:r>
    </w:p>
    <w:p w14:paraId="7501B09B" w14:textId="77777777" w:rsidR="00CC75B4" w:rsidRDefault="00CC75B4">
      <w:pPr>
        <w:pStyle w:val="BodyText"/>
      </w:pPr>
    </w:p>
    <w:p w14:paraId="5CE1130F" w14:textId="77777777" w:rsidR="00CC75B4" w:rsidRDefault="00CC75B4">
      <w:pPr>
        <w:pStyle w:val="BodyText"/>
      </w:pPr>
    </w:p>
    <w:p w14:paraId="41A4FDBE" w14:textId="77777777" w:rsidR="00CC75B4" w:rsidRDefault="00CC75B4">
      <w:pPr>
        <w:pStyle w:val="BodyText"/>
        <w:spacing w:before="17"/>
      </w:pPr>
    </w:p>
    <w:p w14:paraId="71A72CF3" w14:textId="77777777" w:rsidR="00CC75B4" w:rsidRDefault="00000000">
      <w:pPr>
        <w:pStyle w:val="Heading1"/>
      </w:pPr>
      <w:bookmarkStart w:id="103" w:name="Final_thoughts"/>
      <w:bookmarkEnd w:id="103"/>
      <w:r>
        <w:rPr>
          <w:color w:val="2E5395"/>
          <w:spacing w:val="-4"/>
        </w:rPr>
        <w:t>Final</w:t>
      </w:r>
      <w:r>
        <w:rPr>
          <w:color w:val="2E5395"/>
          <w:spacing w:val="-14"/>
        </w:rPr>
        <w:t xml:space="preserve"> </w:t>
      </w:r>
      <w:r>
        <w:rPr>
          <w:color w:val="2E5395"/>
          <w:spacing w:val="-2"/>
        </w:rPr>
        <w:t>thoughts</w:t>
      </w:r>
    </w:p>
    <w:p w14:paraId="357458B2" w14:textId="77777777" w:rsidR="00CC75B4" w:rsidRDefault="00CC75B4">
      <w:pPr>
        <w:pStyle w:val="BodyText"/>
        <w:spacing w:before="186"/>
        <w:rPr>
          <w:sz w:val="26"/>
        </w:rPr>
      </w:pPr>
    </w:p>
    <w:p w14:paraId="4B7B663A" w14:textId="77777777" w:rsidR="00CC75B4" w:rsidRDefault="00000000">
      <w:pPr>
        <w:pStyle w:val="BodyText"/>
        <w:spacing w:line="271" w:lineRule="auto"/>
        <w:ind w:left="120" w:right="216"/>
      </w:pPr>
      <w:r>
        <w:t>In</w:t>
      </w:r>
      <w:r>
        <w:rPr>
          <w:spacing w:val="-18"/>
        </w:rPr>
        <w:t xml:space="preserve"> </w:t>
      </w:r>
      <w:r>
        <w:t>this</w:t>
      </w:r>
      <w:r>
        <w:rPr>
          <w:spacing w:val="-19"/>
        </w:rPr>
        <w:t xml:space="preserve"> </w:t>
      </w:r>
      <w:r>
        <w:t>project</w:t>
      </w:r>
      <w:r>
        <w:rPr>
          <w:spacing w:val="-20"/>
        </w:rPr>
        <w:t xml:space="preserve"> </w:t>
      </w:r>
      <w:r>
        <w:t>you</w:t>
      </w:r>
      <w:r>
        <w:rPr>
          <w:spacing w:val="-18"/>
        </w:rPr>
        <w:t xml:space="preserve"> </w:t>
      </w:r>
      <w:r>
        <w:t>have</w:t>
      </w:r>
      <w:r>
        <w:rPr>
          <w:spacing w:val="-19"/>
        </w:rPr>
        <w:t xml:space="preserve"> </w:t>
      </w:r>
      <w:r>
        <w:t>learned</w:t>
      </w:r>
      <w:r>
        <w:rPr>
          <w:spacing w:val="-20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combine</w:t>
      </w:r>
      <w:r>
        <w:rPr>
          <w:spacing w:val="-17"/>
        </w:rPr>
        <w:t xml:space="preserve"> </w:t>
      </w:r>
      <w:r>
        <w:t>both</w:t>
      </w:r>
      <w:r>
        <w:rPr>
          <w:spacing w:val="-18"/>
        </w:rPr>
        <w:t xml:space="preserve"> </w:t>
      </w:r>
      <w:r>
        <w:t>input</w:t>
      </w:r>
      <w:r>
        <w:rPr>
          <w:spacing w:val="-20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output</w:t>
      </w:r>
      <w:r>
        <w:rPr>
          <w:spacing w:val="-20"/>
        </w:rPr>
        <w:t xml:space="preserve"> </w:t>
      </w:r>
      <w:r>
        <w:t>devices.</w:t>
      </w:r>
      <w:r>
        <w:rPr>
          <w:spacing w:val="-16"/>
        </w:rPr>
        <w:t xml:space="preserve"> </w:t>
      </w:r>
      <w:r>
        <w:t>You</w:t>
      </w:r>
      <w:r>
        <w:rPr>
          <w:spacing w:val="-18"/>
        </w:rPr>
        <w:t xml:space="preserve"> </w:t>
      </w:r>
      <w:r>
        <w:t>have</w:t>
      </w:r>
      <w:r>
        <w:rPr>
          <w:spacing w:val="-19"/>
        </w:rPr>
        <w:t xml:space="preserve"> </w:t>
      </w:r>
      <w:r>
        <w:t>also</w:t>
      </w:r>
      <w:r>
        <w:rPr>
          <w:spacing w:val="-18"/>
        </w:rPr>
        <w:t xml:space="preserve"> </w:t>
      </w:r>
      <w:r>
        <w:t>learned</w:t>
      </w:r>
      <w:r>
        <w:rPr>
          <w:spacing w:val="-20"/>
        </w:rPr>
        <w:t xml:space="preserve"> </w:t>
      </w:r>
      <w:r>
        <w:t>how</w:t>
      </w:r>
      <w:r>
        <w:rPr>
          <w:spacing w:val="-20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use location</w:t>
      </w:r>
      <w:r>
        <w:rPr>
          <w:spacing w:val="-9"/>
        </w:rPr>
        <w:t xml:space="preserve"> </w:t>
      </w:r>
      <w:r>
        <w:t>services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device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lies</w:t>
      </w:r>
      <w:r>
        <w:rPr>
          <w:spacing w:val="-10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heart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GPS</w:t>
      </w:r>
      <w:r>
        <w:rPr>
          <w:spacing w:val="-10"/>
        </w:rPr>
        <w:t xml:space="preserve"> </w:t>
      </w:r>
      <w:r>
        <w:t>navigation</w:t>
      </w:r>
      <w:r>
        <w:rPr>
          <w:spacing w:val="-9"/>
        </w:rPr>
        <w:t xml:space="preserve"> </w:t>
      </w:r>
      <w:r>
        <w:t>system.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is transmitted wirelessly should</w:t>
      </w:r>
      <w:r>
        <w:rPr>
          <w:spacing w:val="-2"/>
        </w:rPr>
        <w:t xml:space="preserve"> </w:t>
      </w:r>
      <w:r>
        <w:t>be encrypted to 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if someone intercepts</w:t>
      </w:r>
      <w:r>
        <w:rPr>
          <w:spacing w:val="-2"/>
        </w:rPr>
        <w:t xml:space="preserve"> </w:t>
      </w:r>
      <w:r>
        <w:t>it, they will not be able</w:t>
      </w:r>
      <w:r>
        <w:rPr>
          <w:spacing w:val="-2"/>
        </w:rPr>
        <w:t xml:space="preserve"> </w:t>
      </w:r>
      <w:r>
        <w:t>to understand</w:t>
      </w:r>
      <w:r>
        <w:rPr>
          <w:spacing w:val="-20"/>
        </w:rPr>
        <w:t xml:space="preserve"> </w:t>
      </w:r>
      <w:r>
        <w:t>it.</w:t>
      </w:r>
    </w:p>
    <w:sectPr w:rsidR="00CC75B4">
      <w:pgSz w:w="12240" w:h="15840"/>
      <w:pgMar w:top="880" w:right="620" w:bottom="1200" w:left="600" w:header="180" w:footer="10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0062BA" w14:textId="77777777" w:rsidR="009D19B6" w:rsidRDefault="009D19B6">
      <w:r>
        <w:separator/>
      </w:r>
    </w:p>
  </w:endnote>
  <w:endnote w:type="continuationSeparator" w:id="0">
    <w:p w14:paraId="05017DEE" w14:textId="77777777" w:rsidR="009D19B6" w:rsidRDefault="009D19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D44C7F" w14:textId="77777777" w:rsidR="00CC75B4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500288" behindDoc="1" locked="0" layoutInCell="1" allowOverlap="1" wp14:anchorId="436729B6" wp14:editId="67B7FA77">
              <wp:simplePos x="0" y="0"/>
              <wp:positionH relativeFrom="page">
                <wp:posOffset>3802634</wp:posOffset>
              </wp:positionH>
              <wp:positionV relativeFrom="page">
                <wp:posOffset>9275889</wp:posOffset>
              </wp:positionV>
              <wp:extent cx="167640" cy="1651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64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D7DFFF" w14:textId="77777777" w:rsidR="00CC75B4" w:rsidRDefault="00000000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rPr>
                              <w:spacing w:val="-7"/>
                            </w:rPr>
                            <w:fldChar w:fldCharType="begin"/>
                          </w:r>
                          <w:r>
                            <w:rPr>
                              <w:spacing w:val="-7"/>
                            </w:rPr>
                            <w:instrText xml:space="preserve"> PAGE </w:instrText>
                          </w:r>
                          <w:r>
                            <w:rPr>
                              <w:spacing w:val="-7"/>
                            </w:rPr>
                            <w:fldChar w:fldCharType="separate"/>
                          </w:r>
                          <w:r>
                            <w:rPr>
                              <w:spacing w:val="-7"/>
                            </w:rPr>
                            <w:t>10</w:t>
                          </w:r>
                          <w:r>
                            <w:rPr>
                              <w:spacing w:val="-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6729B6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99.4pt;margin-top:730.4pt;width:13.2pt;height:13pt;z-index:-1581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" filled="f" stroked="f">
              <v:textbox inset="0,0,0,0">
                <w:txbxContent>
                  <w:p w14:paraId="64D7DFFF" w14:textId="77777777" w:rsidR="00CC75B4" w:rsidRDefault="00000000">
                    <w:pPr>
                      <w:pStyle w:val="BodyText"/>
                      <w:spacing w:line="231" w:lineRule="exact"/>
                      <w:ind w:left="20"/>
                    </w:pPr>
                    <w:r>
                      <w:rPr>
                        <w:spacing w:val="-7"/>
                      </w:rPr>
                      <w:fldChar w:fldCharType="begin"/>
                    </w:r>
                    <w:r>
                      <w:rPr>
                        <w:spacing w:val="-7"/>
                      </w:rPr>
                      <w:instrText xml:space="preserve"> PAGE </w:instrText>
                    </w:r>
                    <w:r>
                      <w:rPr>
                        <w:spacing w:val="-7"/>
                      </w:rPr>
                      <w:fldChar w:fldCharType="separate"/>
                    </w:r>
                    <w:r>
                      <w:rPr>
                        <w:spacing w:val="-7"/>
                      </w:rPr>
                      <w:t>10</w:t>
                    </w:r>
                    <w:r>
                      <w:rPr>
                        <w:spacing w:val="-7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500800" behindDoc="1" locked="0" layoutInCell="1" allowOverlap="1" wp14:anchorId="18108EC9" wp14:editId="4E42698B">
              <wp:simplePos x="0" y="0"/>
              <wp:positionH relativeFrom="page">
                <wp:posOffset>444495</wp:posOffset>
              </wp:positionH>
              <wp:positionV relativeFrom="page">
                <wp:posOffset>9446571</wp:posOffset>
              </wp:positionV>
              <wp:extent cx="1193800" cy="1651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9380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F5E0EC" w14:textId="77777777" w:rsidR="00CC75B4" w:rsidRDefault="00000000">
                          <w:pPr>
                            <w:pStyle w:val="BodyText"/>
                            <w:spacing w:line="231" w:lineRule="exact"/>
                            <w:ind w:left="20"/>
                          </w:pPr>
                          <w:r>
                            <w:rPr>
                              <w:color w:val="006FC0"/>
                              <w:spacing w:val="-2"/>
                              <w:w w:val="90"/>
                            </w:rPr>
                            <w:t>Arm</w:t>
                          </w:r>
                          <w:r>
                            <w:rPr>
                              <w:color w:val="006FC0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color w:val="006FC0"/>
                              <w:spacing w:val="-2"/>
                              <w:w w:val="90"/>
                            </w:rPr>
                            <w:t>School</w:t>
                          </w:r>
                          <w:r>
                            <w:rPr>
                              <w:color w:val="006FC0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color w:val="006FC0"/>
                              <w:spacing w:val="-2"/>
                              <w:w w:val="90"/>
                            </w:rPr>
                            <w:t>Program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108EC9" id="Textbox 3" o:spid="_x0000_s1027" type="#_x0000_t202" style="position:absolute;margin-left:35pt;margin-top:743.8pt;width:94pt;height:13pt;z-index:-1581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" filled="f" stroked="f">
              <v:textbox inset="0,0,0,0">
                <w:txbxContent>
                  <w:p w14:paraId="01F5E0EC" w14:textId="77777777" w:rsidR="00CC75B4" w:rsidRDefault="00000000">
                    <w:pPr>
                      <w:pStyle w:val="BodyText"/>
                      <w:spacing w:line="231" w:lineRule="exact"/>
                      <w:ind w:left="20"/>
                    </w:pPr>
                    <w:r>
                      <w:rPr>
                        <w:color w:val="006FC0"/>
                        <w:spacing w:val="-2"/>
                        <w:w w:val="90"/>
                      </w:rPr>
                      <w:t>Arm</w:t>
                    </w:r>
                    <w:r>
                      <w:rPr>
                        <w:color w:val="006FC0"/>
                        <w:spacing w:val="-7"/>
                      </w:rPr>
                      <w:t xml:space="preserve"> </w:t>
                    </w:r>
                    <w:r>
                      <w:rPr>
                        <w:color w:val="006FC0"/>
                        <w:spacing w:val="-2"/>
                        <w:w w:val="90"/>
                      </w:rPr>
                      <w:t>School</w:t>
                    </w:r>
                    <w:r>
                      <w:rPr>
                        <w:color w:val="006FC0"/>
                        <w:spacing w:val="-7"/>
                      </w:rPr>
                      <w:t xml:space="preserve"> </w:t>
                    </w:r>
                    <w:r>
                      <w:rPr>
                        <w:color w:val="006FC0"/>
                        <w:spacing w:val="-2"/>
                        <w:w w:val="90"/>
                      </w:rPr>
                      <w:t>Program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684C12" w14:textId="77777777" w:rsidR="009D19B6" w:rsidRDefault="009D19B6">
      <w:r>
        <w:separator/>
      </w:r>
    </w:p>
  </w:footnote>
  <w:footnote w:type="continuationSeparator" w:id="0">
    <w:p w14:paraId="3F1C8160" w14:textId="77777777" w:rsidR="009D19B6" w:rsidRDefault="009D19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56A43B" w14:textId="77777777" w:rsidR="00CC75B4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499776" behindDoc="1" locked="0" layoutInCell="1" allowOverlap="1" wp14:anchorId="2872B314" wp14:editId="534CC67A">
          <wp:simplePos x="0" y="0"/>
          <wp:positionH relativeFrom="page">
            <wp:posOffset>4533899</wp:posOffset>
          </wp:positionH>
          <wp:positionV relativeFrom="page">
            <wp:posOffset>114300</wp:posOffset>
          </wp:positionV>
          <wp:extent cx="2752626" cy="382199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752626" cy="3821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FF4A76"/>
    <w:multiLevelType w:val="hybridMultilevel"/>
    <w:tmpl w:val="C46AA0CA"/>
    <w:lvl w:ilvl="0" w:tplc="152CA104">
      <w:numFmt w:val="bullet"/>
      <w:lvlText w:val="•"/>
      <w:lvlJc w:val="left"/>
      <w:pPr>
        <w:ind w:left="839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909083A8">
      <w:numFmt w:val="bullet"/>
      <w:lvlText w:val="•"/>
      <w:lvlJc w:val="left"/>
      <w:pPr>
        <w:ind w:left="1858" w:hanging="360"/>
      </w:pPr>
      <w:rPr>
        <w:rFonts w:hint="default"/>
        <w:lang w:val="en-US" w:eastAsia="en-US" w:bidi="ar-SA"/>
      </w:rPr>
    </w:lvl>
    <w:lvl w:ilvl="2" w:tplc="304E7412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3" w:tplc="51466CC2">
      <w:numFmt w:val="bullet"/>
      <w:lvlText w:val="•"/>
      <w:lvlJc w:val="left"/>
      <w:pPr>
        <w:ind w:left="3894" w:hanging="360"/>
      </w:pPr>
      <w:rPr>
        <w:rFonts w:hint="default"/>
        <w:lang w:val="en-US" w:eastAsia="en-US" w:bidi="ar-SA"/>
      </w:rPr>
    </w:lvl>
    <w:lvl w:ilvl="4" w:tplc="C05AC7B4">
      <w:numFmt w:val="bullet"/>
      <w:lvlText w:val="•"/>
      <w:lvlJc w:val="left"/>
      <w:pPr>
        <w:ind w:left="4912" w:hanging="360"/>
      </w:pPr>
      <w:rPr>
        <w:rFonts w:hint="default"/>
        <w:lang w:val="en-US" w:eastAsia="en-US" w:bidi="ar-SA"/>
      </w:rPr>
    </w:lvl>
    <w:lvl w:ilvl="5" w:tplc="F6329F42">
      <w:numFmt w:val="bullet"/>
      <w:lvlText w:val="•"/>
      <w:lvlJc w:val="left"/>
      <w:pPr>
        <w:ind w:left="5930" w:hanging="360"/>
      </w:pPr>
      <w:rPr>
        <w:rFonts w:hint="default"/>
        <w:lang w:val="en-US" w:eastAsia="en-US" w:bidi="ar-SA"/>
      </w:rPr>
    </w:lvl>
    <w:lvl w:ilvl="6" w:tplc="3F5E8E52">
      <w:numFmt w:val="bullet"/>
      <w:lvlText w:val="•"/>
      <w:lvlJc w:val="left"/>
      <w:pPr>
        <w:ind w:left="6948" w:hanging="360"/>
      </w:pPr>
      <w:rPr>
        <w:rFonts w:hint="default"/>
        <w:lang w:val="en-US" w:eastAsia="en-US" w:bidi="ar-SA"/>
      </w:rPr>
    </w:lvl>
    <w:lvl w:ilvl="7" w:tplc="4DAC1022"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  <w:lvl w:ilvl="8" w:tplc="2AA8E10E">
      <w:numFmt w:val="bullet"/>
      <w:lvlText w:val="•"/>
      <w:lvlJc w:val="left"/>
      <w:pPr>
        <w:ind w:left="8984" w:hanging="360"/>
      </w:pPr>
      <w:rPr>
        <w:rFonts w:hint="default"/>
        <w:lang w:val="en-US" w:eastAsia="en-US" w:bidi="ar-SA"/>
      </w:rPr>
    </w:lvl>
  </w:abstractNum>
  <w:num w:numId="1" w16cid:durableId="71253771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Oli.Howson">
    <w15:presenceInfo w15:providerId="AD" w15:userId="S::oh679@open.ac.uk::95f24da7-3aae-4509-bf7a-3fe2ee1732b4"/>
  </w15:person>
  <w15:person w15:author="Andy Coulson">
    <w15:presenceInfo w15:providerId="None" w15:userId="Andy Coulso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/>
  <w:trackRevision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C75B4"/>
    <w:rsid w:val="0011772A"/>
    <w:rsid w:val="002346C5"/>
    <w:rsid w:val="007B7F84"/>
    <w:rsid w:val="008762B4"/>
    <w:rsid w:val="0090528D"/>
    <w:rsid w:val="00993310"/>
    <w:rsid w:val="009D19B6"/>
    <w:rsid w:val="00AC1AB4"/>
    <w:rsid w:val="00CC75B4"/>
    <w:rsid w:val="00D10452"/>
    <w:rsid w:val="00DA3AF1"/>
    <w:rsid w:val="00E14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FDE0B"/>
  <w15:docId w15:val="{F2803C5A-D825-994E-9972-6381B4D0A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120"/>
      <w:outlineLvl w:val="0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1"/>
      <w:ind w:left="839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Revision">
    <w:name w:val="Revision"/>
    <w:hidden/>
    <w:uiPriority w:val="99"/>
    <w:semiHidden/>
    <w:rsid w:val="00993310"/>
    <w:pPr>
      <w:widowControl/>
      <w:autoSpaceDE/>
      <w:autoSpaceDN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4.jpe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microsoft.com/office/2011/relationships/people" Target="peop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3088aa1-bb70-4e27-95fc-187c5437fa54" xsi:nil="true"/>
    <lcf76f155ced4ddcb4097134ff3c332f xmlns="5eaef94f-af55-4c85-9a1e-0f2cf1c1225e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F0E4D3E6C512149B4EAD69191E953C4" ma:contentTypeVersion="18" ma:contentTypeDescription="Create a new document." ma:contentTypeScope="" ma:versionID="e58a98e5e967585febbe82bb32872a37">
  <xsd:schema xmlns:xsd="http://www.w3.org/2001/XMLSchema" xmlns:xs="http://www.w3.org/2001/XMLSchema" xmlns:p="http://schemas.microsoft.com/office/2006/metadata/properties" xmlns:ns2="5eaef94f-af55-4c85-9a1e-0f2cf1c1225e" xmlns:ns3="f2896bee-9bb2-49d4-af90-cc471cab28c1" xmlns:ns4="73088aa1-bb70-4e27-95fc-187c5437fa54" targetNamespace="http://schemas.microsoft.com/office/2006/metadata/properties" ma:root="true" ma:fieldsID="13a68d98e4c0fd4bb625aab91ee318b3" ns2:_="" ns3:_="" ns4:_="">
    <xsd:import namespace="5eaef94f-af55-4c85-9a1e-0f2cf1c1225e"/>
    <xsd:import namespace="f2896bee-9bb2-49d4-af90-cc471cab28c1"/>
    <xsd:import namespace="73088aa1-bb70-4e27-95fc-187c5437fa5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aef94f-af55-4c85-9a1e-0f2cf1c1225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f61796df-71c9-4044-bd3e-1edca60bec7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896bee-9bb2-49d4-af90-cc471cab28c1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088aa1-bb70-4e27-95fc-187c5437fa54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d3131230-f317-4455-abf5-d117c783ec68}" ma:internalName="TaxCatchAll" ma:showField="CatchAllData" ma:web="f2896bee-9bb2-49d4-af90-cc471cab28c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2565E1F-1E43-4D54-A99C-4CC58602B8DC}">
  <ds:schemaRefs>
    <ds:schemaRef ds:uri="http://schemas.microsoft.com/office/2006/metadata/properties"/>
    <ds:schemaRef ds:uri="http://schemas.microsoft.com/office/infopath/2007/PartnerControls"/>
    <ds:schemaRef ds:uri="af6374c5-0034-47f3-9243-18b7b1b8d55b"/>
    <ds:schemaRef ds:uri="5a9ae11f-5862-4a3d-afb3-82d8dd24186c"/>
  </ds:schemaRefs>
</ds:datastoreItem>
</file>

<file path=customXml/itemProps2.xml><?xml version="1.0" encoding="utf-8"?>
<ds:datastoreItem xmlns:ds="http://schemas.openxmlformats.org/officeDocument/2006/customXml" ds:itemID="{235D5FCE-FDED-4198-AE6B-E3690E4428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CE03249-5C75-4960-ACE3-40ADCC49104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681</Words>
  <Characters>3887</Characters>
  <Application>Microsoft Office Word</Application>
  <DocSecurity>0</DocSecurity>
  <Lines>32</Lines>
  <Paragraphs>9</Paragraphs>
  <ScaleCrop>false</ScaleCrop>
  <Company/>
  <LinksUpToDate>false</LinksUpToDate>
  <CharactersWithSpaces>4559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 Leeman</dc:creator>
  <dc:description/>
  <cp:lastModifiedBy>Andy Coulson</cp:lastModifiedBy>
  <cp:revision>7</cp:revision>
  <dcterms:created xsi:type="dcterms:W3CDTF">2025-01-05T15:44:00Z</dcterms:created>
  <dcterms:modified xsi:type="dcterms:W3CDTF">2025-01-21T11:00:00Z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2021-11-22T00:00:00Z</vt:filetime>
  </property>
  <property fmtid="{D5CDD505-2E9C-101B-9397-08002B2CF9AE}" pid="3" name="Creator">
    <vt:lpwstr>Acrobat PDFMaker 21 for Word</vt:lpwstr>
  </property>
  <property fmtid="{D5CDD505-2E9C-101B-9397-08002B2CF9AE}" pid="4" name="LastSaved">
    <vt:filetime>2025-01-05T00:00:00Z</vt:filetime>
  </property>
  <property fmtid="{D5CDD505-2E9C-101B-9397-08002B2CF9AE}" pid="5" name="Producer">
    <vt:lpwstr>Adobe PDF Library 21.7.131</vt:lpwstr>
  </property>
  <property fmtid="{D5CDD505-2E9C-101B-9397-08002B2CF9AE}" pid="6" name="SourceModified">
    <vt:lpwstr>D:20210323141913</vt:lpwstr>
  </property>
  <property fmtid="{D5CDD505-2E9C-101B-9397-08002B2CF9AE}" pid="7" name="ContentTypeId">
    <vt:lpwstr>0x010100AF0E4D3E6C512149B4EAD69191E953C4</vt:lpwstr>
  </property>
</Properties>
</file>