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7299D" w14:textId="77777777" w:rsidR="00045F3C" w:rsidRDefault="00000000">
      <w:pPr>
        <w:spacing w:before="334"/>
        <w:ind w:left="120"/>
        <w:rPr>
          <w:sz w:val="32"/>
        </w:rPr>
      </w:pPr>
      <w:bookmarkStart w:id="0" w:name="Baseball_bat_metrics"/>
      <w:bookmarkEnd w:id="0"/>
      <w:r>
        <w:rPr>
          <w:color w:val="2E5395"/>
          <w:w w:val="85"/>
          <w:sz w:val="32"/>
        </w:rPr>
        <w:t>Baseball</w:t>
      </w:r>
      <w:r>
        <w:rPr>
          <w:color w:val="2E5395"/>
          <w:spacing w:val="7"/>
          <w:sz w:val="32"/>
        </w:rPr>
        <w:t xml:space="preserve"> </w:t>
      </w:r>
      <w:r>
        <w:rPr>
          <w:color w:val="2E5395"/>
          <w:w w:val="85"/>
          <w:sz w:val="32"/>
        </w:rPr>
        <w:t>bat</w:t>
      </w:r>
      <w:r>
        <w:rPr>
          <w:color w:val="2E5395"/>
          <w:spacing w:val="10"/>
          <w:sz w:val="32"/>
        </w:rPr>
        <w:t xml:space="preserve"> </w:t>
      </w:r>
      <w:r>
        <w:rPr>
          <w:color w:val="2E5395"/>
          <w:spacing w:val="-2"/>
          <w:w w:val="85"/>
          <w:sz w:val="32"/>
        </w:rPr>
        <w:t>metrics</w:t>
      </w:r>
    </w:p>
    <w:p w14:paraId="59043C5B" w14:textId="77777777" w:rsidR="00045F3C" w:rsidRDefault="00045F3C">
      <w:pPr>
        <w:pStyle w:val="BodyText"/>
        <w:spacing w:before="262"/>
        <w:rPr>
          <w:sz w:val="32"/>
        </w:rPr>
      </w:pPr>
    </w:p>
    <w:p w14:paraId="128C6479" w14:textId="77777777" w:rsidR="00045F3C" w:rsidRDefault="00000000">
      <w:pPr>
        <w:ind w:left="120"/>
        <w:rPr>
          <w:sz w:val="32"/>
        </w:rPr>
      </w:pPr>
      <w:bookmarkStart w:id="1" w:name="Setting_the_scene"/>
      <w:bookmarkEnd w:id="1"/>
      <w:r>
        <w:rPr>
          <w:color w:val="2E5395"/>
          <w:w w:val="90"/>
          <w:sz w:val="32"/>
        </w:rPr>
        <w:t>Setting</w:t>
      </w:r>
      <w:r>
        <w:rPr>
          <w:color w:val="2E5395"/>
          <w:spacing w:val="-6"/>
          <w:sz w:val="32"/>
        </w:rPr>
        <w:t xml:space="preserve"> </w:t>
      </w:r>
      <w:r>
        <w:rPr>
          <w:color w:val="2E5395"/>
          <w:w w:val="90"/>
          <w:sz w:val="32"/>
        </w:rPr>
        <w:t>the</w:t>
      </w:r>
      <w:r>
        <w:rPr>
          <w:color w:val="2E5395"/>
          <w:spacing w:val="-6"/>
          <w:sz w:val="32"/>
        </w:rPr>
        <w:t xml:space="preserve"> </w:t>
      </w:r>
      <w:r>
        <w:rPr>
          <w:color w:val="2E5395"/>
          <w:spacing w:val="-2"/>
          <w:w w:val="90"/>
          <w:sz w:val="32"/>
        </w:rPr>
        <w:t>scene</w:t>
      </w:r>
    </w:p>
    <w:p w14:paraId="2EF741A3" w14:textId="77777777" w:rsidR="00045F3C" w:rsidRDefault="00045F3C">
      <w:pPr>
        <w:pStyle w:val="BodyText"/>
        <w:spacing w:before="142"/>
        <w:rPr>
          <w:sz w:val="32"/>
        </w:rPr>
      </w:pPr>
    </w:p>
    <w:p w14:paraId="5E9DCF39" w14:textId="7D5A2CF5" w:rsidR="00045F3C" w:rsidRDefault="00000000">
      <w:pPr>
        <w:pStyle w:val="BodyText"/>
        <w:spacing w:line="271" w:lineRule="auto"/>
        <w:ind w:left="119" w:right="209"/>
      </w:pPr>
      <w:r>
        <w:t>Have</w:t>
      </w:r>
      <w:r>
        <w:rPr>
          <w:spacing w:val="-17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ever</w:t>
      </w:r>
      <w:r>
        <w:rPr>
          <w:spacing w:val="-17"/>
        </w:rPr>
        <w:t xml:space="preserve"> </w:t>
      </w:r>
      <w:r>
        <w:t>wondered</w:t>
      </w:r>
      <w:r>
        <w:rPr>
          <w:spacing w:val="-16"/>
        </w:rPr>
        <w:t xml:space="preserve"> </w:t>
      </w:r>
      <w:r>
        <w:t>why</w:t>
      </w:r>
      <w:r>
        <w:rPr>
          <w:spacing w:val="-16"/>
        </w:rPr>
        <w:t xml:space="preserve"> </w:t>
      </w:r>
      <w:r>
        <w:t>some</w:t>
      </w:r>
      <w:r>
        <w:rPr>
          <w:spacing w:val="-16"/>
        </w:rPr>
        <w:t xml:space="preserve"> </w:t>
      </w:r>
      <w:r>
        <w:t>people</w:t>
      </w:r>
      <w:r>
        <w:rPr>
          <w:spacing w:val="-17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hit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baseball</w:t>
      </w:r>
      <w:r>
        <w:rPr>
          <w:spacing w:val="-17"/>
        </w:rPr>
        <w:t xml:space="preserve"> </w:t>
      </w:r>
      <w:r>
        <w:t>faster</w:t>
      </w:r>
      <w:r>
        <w:rPr>
          <w:spacing w:val="-16"/>
        </w:rPr>
        <w:t xml:space="preserve"> </w:t>
      </w:r>
      <w:r>
        <w:t>than</w:t>
      </w:r>
      <w:r>
        <w:rPr>
          <w:spacing w:val="-17"/>
        </w:rPr>
        <w:t xml:space="preserve"> </w:t>
      </w:r>
      <w:r>
        <w:t>others?</w:t>
      </w:r>
      <w:r>
        <w:rPr>
          <w:spacing w:val="-17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project</w:t>
      </w:r>
      <w:r>
        <w:rPr>
          <w:spacing w:val="-18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will</w:t>
      </w:r>
      <w:r>
        <w:rPr>
          <w:spacing w:val="-17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 sensor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measures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acceleration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direction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baseball</w:t>
      </w:r>
      <w:r>
        <w:rPr>
          <w:spacing w:val="-12"/>
        </w:rPr>
        <w:t xml:space="preserve"> </w:t>
      </w:r>
      <w:r>
        <w:t>bat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swung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hitting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ball.</w:t>
      </w:r>
      <w:r>
        <w:rPr>
          <w:spacing w:val="-12"/>
        </w:rPr>
        <w:t xml:space="preserve"> </w:t>
      </w:r>
      <w:r>
        <w:t>You will</w:t>
      </w:r>
      <w:r>
        <w:rPr>
          <w:spacing w:val="-16"/>
        </w:rPr>
        <w:t xml:space="preserve"> </w:t>
      </w:r>
      <w:r>
        <w:t>learn</w:t>
      </w:r>
      <w:r>
        <w:rPr>
          <w:spacing w:val="-16"/>
        </w:rPr>
        <w:t xml:space="preserve"> </w:t>
      </w:r>
      <w:r>
        <w:t>how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accelerometer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how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send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del w:id="2" w:author="Oli.Howson" w:date="2025-01-06T22:20:00Z" w16du:dateUtc="2025-01-06T22:20:00Z">
        <w:r w:rsidDel="00FF6ACD">
          <w:delText>Arduino</w:delText>
        </w:r>
        <w:r w:rsidDel="00FF6ACD">
          <w:rPr>
            <w:spacing w:val="-16"/>
          </w:rPr>
          <w:delText xml:space="preserve"> </w:delText>
        </w:r>
        <w:r w:rsidDel="00FF6ACD">
          <w:delText>IoT</w:delText>
        </w:r>
        <w:r w:rsidDel="00FF6ACD">
          <w:rPr>
            <w:spacing w:val="-17"/>
          </w:rPr>
          <w:delText xml:space="preserve"> </w:delText>
        </w:r>
      </w:del>
      <w:r>
        <w:t>cloud</w:t>
      </w:r>
      <w:r>
        <w:rPr>
          <w:spacing w:val="-17"/>
        </w:rPr>
        <w:t xml:space="preserve"> </w:t>
      </w:r>
      <w:r>
        <w:t>ready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del w:id="3" w:author="Andy Coulson" w:date="2025-01-21T09:25:00Z" w16du:dateUtc="2025-01-21T09:25:00Z">
        <w:r w:rsidDel="005423BC">
          <w:delText>analysed</w:delText>
        </w:r>
      </w:del>
      <w:ins w:id="4" w:author="Andy Coulson" w:date="2025-01-21T09:25:00Z" w16du:dateUtc="2025-01-21T09:25:00Z">
        <w:r w:rsidR="005423BC">
          <w:t>analyzed</w:t>
        </w:r>
      </w:ins>
      <w:r>
        <w:t>. A</w:t>
      </w:r>
      <w:r>
        <w:rPr>
          <w:spacing w:val="-14"/>
        </w:rPr>
        <w:t xml:space="preserve"> </w:t>
      </w:r>
      <w:r>
        <w:t>metric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piece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allows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del w:id="5" w:author="Andy Coulson" w:date="2025-01-21T09:25:00Z" w16du:dateUtc="2025-01-21T09:25:00Z">
        <w:r w:rsidDel="005423BC">
          <w:delText>analyse</w:delText>
        </w:r>
      </w:del>
      <w:ins w:id="6" w:author="Andy Coulson" w:date="2025-01-21T09:25:00Z" w16du:dateUtc="2025-01-21T09:25:00Z">
        <w:r w:rsidR="005423BC">
          <w:t>analyze</w:t>
        </w:r>
      </w:ins>
      <w:r>
        <w:rPr>
          <w:spacing w:val="-14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performance.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project,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range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metrics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gathered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accelerometer.</w:t>
      </w:r>
    </w:p>
    <w:p w14:paraId="6723A2B5" w14:textId="77777777" w:rsidR="00045F3C" w:rsidRDefault="00045F3C">
      <w:pPr>
        <w:pStyle w:val="BodyText"/>
      </w:pPr>
    </w:p>
    <w:p w14:paraId="5D25F443" w14:textId="77777777" w:rsidR="00045F3C" w:rsidRDefault="00045F3C">
      <w:pPr>
        <w:pStyle w:val="BodyText"/>
        <w:spacing w:before="168"/>
      </w:pPr>
    </w:p>
    <w:p w14:paraId="14188782" w14:textId="77777777" w:rsidR="00045F3C" w:rsidRDefault="00000000">
      <w:pPr>
        <w:ind w:left="120"/>
        <w:rPr>
          <w:sz w:val="32"/>
        </w:rPr>
      </w:pPr>
      <w:bookmarkStart w:id="7" w:name="Success_criteria"/>
      <w:bookmarkEnd w:id="7"/>
      <w:r>
        <w:rPr>
          <w:color w:val="2E5395"/>
          <w:w w:val="80"/>
          <w:sz w:val="32"/>
        </w:rPr>
        <w:t>Success</w:t>
      </w:r>
      <w:r>
        <w:rPr>
          <w:color w:val="2E5395"/>
          <w:spacing w:val="-5"/>
          <w:sz w:val="32"/>
        </w:rPr>
        <w:t xml:space="preserve"> </w:t>
      </w:r>
      <w:r>
        <w:rPr>
          <w:color w:val="2E5395"/>
          <w:spacing w:val="-2"/>
          <w:sz w:val="32"/>
        </w:rPr>
        <w:t>criteria</w:t>
      </w:r>
    </w:p>
    <w:p w14:paraId="0C133F8D" w14:textId="77777777" w:rsidR="00045F3C" w:rsidRDefault="00045F3C">
      <w:pPr>
        <w:pStyle w:val="BodyText"/>
        <w:spacing w:before="141"/>
        <w:rPr>
          <w:sz w:val="32"/>
        </w:rPr>
      </w:pPr>
    </w:p>
    <w:p w14:paraId="5979B5F9" w14:textId="77777777" w:rsidR="00045F3C" w:rsidRDefault="00000000">
      <w:pPr>
        <w:pStyle w:val="ListParagraph"/>
        <w:numPr>
          <w:ilvl w:val="0"/>
          <w:numId w:val="1"/>
        </w:numPr>
        <w:tabs>
          <w:tab w:val="left" w:pos="839"/>
        </w:tabs>
      </w:pP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accelerometer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Arduino</w:t>
      </w:r>
      <w:r>
        <w:rPr>
          <w:spacing w:val="-15"/>
        </w:rPr>
        <w:t xml:space="preserve"> </w:t>
      </w:r>
      <w:r>
        <w:rPr>
          <w:spacing w:val="-2"/>
        </w:rPr>
        <w:t>can</w:t>
      </w:r>
      <w:r>
        <w:rPr>
          <w:spacing w:val="-15"/>
        </w:rPr>
        <w:t xml:space="preserve"> </w:t>
      </w:r>
      <w:r>
        <w:rPr>
          <w:spacing w:val="-2"/>
        </w:rPr>
        <w:t>be</w:t>
      </w:r>
      <w:r>
        <w:rPr>
          <w:spacing w:val="-15"/>
        </w:rPr>
        <w:t xml:space="preserve"> </w:t>
      </w:r>
      <w:r>
        <w:rPr>
          <w:spacing w:val="-2"/>
        </w:rPr>
        <w:t>attached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baseball</w:t>
      </w:r>
      <w:r>
        <w:rPr>
          <w:spacing w:val="-14"/>
        </w:rPr>
        <w:t xml:space="preserve"> </w:t>
      </w:r>
      <w:r>
        <w:rPr>
          <w:spacing w:val="-2"/>
        </w:rPr>
        <w:t>bat</w:t>
      </w:r>
      <w:r>
        <w:rPr>
          <w:spacing w:val="-15"/>
        </w:rPr>
        <w:t xml:space="preserve"> </w:t>
      </w:r>
      <w:r>
        <w:rPr>
          <w:spacing w:val="-2"/>
        </w:rPr>
        <w:t>securely</w:t>
      </w:r>
    </w:p>
    <w:p w14:paraId="2D4702AD" w14:textId="77777777" w:rsidR="00045F3C" w:rsidRDefault="00000000">
      <w:pPr>
        <w:pStyle w:val="ListParagraph"/>
        <w:numPr>
          <w:ilvl w:val="0"/>
          <w:numId w:val="1"/>
        </w:numPr>
        <w:tabs>
          <w:tab w:val="left" w:pos="839"/>
        </w:tabs>
        <w:spacing w:before="193"/>
      </w:pPr>
      <w:r>
        <w:rPr>
          <w:spacing w:val="-2"/>
        </w:rPr>
        <w:t>Measures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movement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baseball</w:t>
      </w:r>
      <w:r>
        <w:rPr>
          <w:spacing w:val="-17"/>
        </w:rPr>
        <w:t xml:space="preserve"> </w:t>
      </w:r>
      <w:r>
        <w:rPr>
          <w:spacing w:val="-5"/>
        </w:rPr>
        <w:t>bat</w:t>
      </w:r>
    </w:p>
    <w:p w14:paraId="183E6BEF" w14:textId="77777777" w:rsidR="00045F3C" w:rsidRDefault="00000000">
      <w:pPr>
        <w:pStyle w:val="ListParagraph"/>
        <w:numPr>
          <w:ilvl w:val="0"/>
          <w:numId w:val="1"/>
        </w:numPr>
        <w:tabs>
          <w:tab w:val="left" w:pos="839"/>
        </w:tabs>
        <w:spacing w:before="191"/>
      </w:pPr>
      <w:r>
        <w:rPr>
          <w:spacing w:val="-2"/>
        </w:rPr>
        <w:t>Records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9"/>
        </w:rPr>
        <w:t xml:space="preserve"> </w:t>
      </w:r>
      <w:r>
        <w:rPr>
          <w:spacing w:val="-2"/>
        </w:rPr>
        <w:t>during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bat</w:t>
      </w:r>
      <w:r>
        <w:rPr>
          <w:spacing w:val="-10"/>
        </w:rPr>
        <w:t xml:space="preserve"> </w:t>
      </w:r>
      <w:r>
        <w:rPr>
          <w:spacing w:val="-2"/>
        </w:rPr>
        <w:t>swing</w:t>
      </w:r>
      <w:r>
        <w:rPr>
          <w:spacing w:val="-10"/>
        </w:rPr>
        <w:t xml:space="preserve"> </w:t>
      </w:r>
      <w:r>
        <w:rPr>
          <w:spacing w:val="-2"/>
        </w:rPr>
        <w:t>onto</w:t>
      </w:r>
      <w:r>
        <w:rPr>
          <w:spacing w:val="-11"/>
        </w:rPr>
        <w:t xml:space="preserve"> </w:t>
      </w:r>
      <w:del w:id="8" w:author="Oli.Howson" w:date="2025-01-06T22:20:00Z" w16du:dateUtc="2025-01-06T22:20:00Z">
        <w:r w:rsidDel="00FF6ACD">
          <w:rPr>
            <w:spacing w:val="-2"/>
          </w:rPr>
          <w:delText>the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Arduino</w:delText>
        </w:r>
        <w:r w:rsidDel="00FF6ACD">
          <w:rPr>
            <w:spacing w:val="-11"/>
          </w:rPr>
          <w:delText xml:space="preserve"> </w:delText>
        </w:r>
        <w:r w:rsidDel="00FF6ACD">
          <w:rPr>
            <w:spacing w:val="-2"/>
          </w:rPr>
          <w:delText>IoT</w:delText>
        </w:r>
        <w:r w:rsidDel="00FF6ACD">
          <w:rPr>
            <w:spacing w:val="-12"/>
          </w:rPr>
          <w:delText xml:space="preserve"> </w:delText>
        </w:r>
      </w:del>
      <w:r>
        <w:rPr>
          <w:spacing w:val="-2"/>
        </w:rPr>
        <w:t>cloud</w:t>
      </w:r>
    </w:p>
    <w:p w14:paraId="2DBF756F" w14:textId="77777777" w:rsidR="00045F3C" w:rsidRDefault="00045F3C">
      <w:pPr>
        <w:pStyle w:val="BodyText"/>
      </w:pPr>
    </w:p>
    <w:p w14:paraId="2508F359" w14:textId="77777777" w:rsidR="00045F3C" w:rsidRDefault="00045F3C">
      <w:pPr>
        <w:pStyle w:val="BodyText"/>
      </w:pPr>
    </w:p>
    <w:p w14:paraId="636C76DF" w14:textId="77777777" w:rsidR="00045F3C" w:rsidRDefault="00045F3C">
      <w:pPr>
        <w:pStyle w:val="BodyText"/>
        <w:spacing w:before="4"/>
      </w:pPr>
    </w:p>
    <w:p w14:paraId="5319252C" w14:textId="77777777" w:rsidR="00045F3C" w:rsidRDefault="00000000">
      <w:pPr>
        <w:ind w:left="120"/>
        <w:rPr>
          <w:sz w:val="32"/>
        </w:rPr>
      </w:pPr>
      <w:bookmarkStart w:id="9" w:name="Instructions"/>
      <w:bookmarkEnd w:id="9"/>
      <w:r>
        <w:rPr>
          <w:color w:val="2E5395"/>
          <w:spacing w:val="-2"/>
          <w:sz w:val="32"/>
        </w:rPr>
        <w:t>Instructions</w:t>
      </w:r>
    </w:p>
    <w:p w14:paraId="06B3F2DD" w14:textId="77777777" w:rsidR="00045F3C" w:rsidRDefault="00045F3C">
      <w:pPr>
        <w:pStyle w:val="BodyText"/>
        <w:spacing w:before="141"/>
        <w:rPr>
          <w:sz w:val="32"/>
        </w:rPr>
      </w:pPr>
    </w:p>
    <w:p w14:paraId="4078AEA6" w14:textId="77777777" w:rsidR="00045F3C" w:rsidRDefault="00000000">
      <w:pPr>
        <w:pStyle w:val="BodyText"/>
        <w:ind w:left="12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first</w:t>
      </w:r>
      <w:r>
        <w:rPr>
          <w:spacing w:val="-12"/>
        </w:rPr>
        <w:t xml:space="preserve"> </w:t>
      </w:r>
      <w:r>
        <w:rPr>
          <w:spacing w:val="-2"/>
        </w:rPr>
        <w:t>step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assemble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3"/>
        </w:rPr>
        <w:t xml:space="preserve"> </w:t>
      </w:r>
      <w:r>
        <w:rPr>
          <w:spacing w:val="-2"/>
        </w:rPr>
        <w:t>device.</w:t>
      </w:r>
    </w:p>
    <w:p w14:paraId="70D0F024" w14:textId="77777777" w:rsidR="00045F3C" w:rsidDel="00FF6ACD" w:rsidRDefault="00000000">
      <w:pPr>
        <w:pStyle w:val="BodyText"/>
        <w:spacing w:before="191" w:line="271" w:lineRule="auto"/>
        <w:ind w:left="120"/>
        <w:rPr>
          <w:del w:id="10" w:author="Oli.Howson" w:date="2025-01-06T22:20:00Z" w16du:dateUtc="2025-01-06T22:20:00Z"/>
        </w:rPr>
      </w:pPr>
      <w:del w:id="11" w:author="Oli.Howson" w:date="2025-01-06T22:20:00Z" w16du:dateUtc="2025-01-06T22:20:00Z">
        <w:r w:rsidDel="00FF6ACD">
          <w:delText>Plug</w:delText>
        </w:r>
        <w:r w:rsidDel="00FF6ACD">
          <w:rPr>
            <w:spacing w:val="-12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MKR1000</w:delText>
        </w:r>
        <w:r w:rsidDel="00FF6ACD">
          <w:rPr>
            <w:spacing w:val="-12"/>
          </w:rPr>
          <w:delText xml:space="preserve"> </w:delText>
        </w:r>
        <w:r w:rsidDel="00FF6ACD">
          <w:delText>into</w:delText>
        </w:r>
        <w:r w:rsidDel="00FF6ACD">
          <w:rPr>
            <w:spacing w:val="-10"/>
          </w:rPr>
          <w:delText xml:space="preserve"> </w:delText>
        </w:r>
        <w:r w:rsidDel="00FF6ACD"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delText>MKR</w:delText>
        </w:r>
        <w:r w:rsidDel="00FF6ACD">
          <w:rPr>
            <w:spacing w:val="-10"/>
          </w:rPr>
          <w:delText xml:space="preserve"> </w:delText>
        </w:r>
        <w:r w:rsidDel="00FF6ACD">
          <w:delText>Connector</w:delText>
        </w:r>
        <w:r w:rsidDel="00FF6ACD">
          <w:rPr>
            <w:spacing w:val="-12"/>
          </w:rPr>
          <w:delText xml:space="preserve"> </w:delText>
        </w:r>
        <w:r w:rsidDel="00FF6ACD">
          <w:delText>Carrier.</w:delText>
        </w:r>
        <w:r w:rsidDel="00FF6ACD">
          <w:rPr>
            <w:spacing w:val="-12"/>
          </w:rPr>
          <w:delText xml:space="preserve"> </w:delText>
        </w:r>
        <w:r w:rsidDel="00FF6ACD">
          <w:delText>Be</w:delText>
        </w:r>
        <w:r w:rsidDel="00FF6ACD">
          <w:rPr>
            <w:spacing w:val="-12"/>
          </w:rPr>
          <w:delText xml:space="preserve"> </w:delText>
        </w:r>
        <w:r w:rsidDel="00FF6ACD">
          <w:delText>careful</w:delText>
        </w:r>
        <w:r w:rsidDel="00FF6ACD">
          <w:rPr>
            <w:spacing w:val="-12"/>
          </w:rPr>
          <w:delText xml:space="preserve"> </w:delText>
        </w:r>
        <w:r w:rsidDel="00FF6ACD">
          <w:delText>to</w:delText>
        </w:r>
        <w:r w:rsidDel="00FF6ACD">
          <w:rPr>
            <w:spacing w:val="-12"/>
          </w:rPr>
          <w:delText xml:space="preserve"> </w:delText>
        </w:r>
        <w:r w:rsidDel="00FF6ACD">
          <w:delText>ensure</w:delText>
        </w:r>
        <w:r w:rsidDel="00FF6ACD">
          <w:rPr>
            <w:spacing w:val="-12"/>
          </w:rPr>
          <w:delText xml:space="preserve"> </w:delText>
        </w:r>
        <w:r w:rsidDel="00FF6ACD">
          <w:delText>that</w:delText>
        </w:r>
        <w:r w:rsidDel="00FF6ACD">
          <w:rPr>
            <w:spacing w:val="-13"/>
          </w:rPr>
          <w:delText xml:space="preserve"> </w:delText>
        </w:r>
        <w:r w:rsidDel="00FF6ACD">
          <w:delText>you</w:delText>
        </w:r>
        <w:r w:rsidDel="00FF6ACD">
          <w:rPr>
            <w:spacing w:val="-12"/>
          </w:rPr>
          <w:delText xml:space="preserve"> </w:delText>
        </w:r>
        <w:r w:rsidDel="00FF6ACD">
          <w:delText>line</w:delText>
        </w:r>
        <w:r w:rsidDel="00FF6ACD">
          <w:rPr>
            <w:spacing w:val="-10"/>
          </w:rPr>
          <w:delText xml:space="preserve"> </w:delText>
        </w:r>
        <w:r w:rsidDel="00FF6ACD">
          <w:delText>up</w:delText>
        </w:r>
        <w:r w:rsidDel="00FF6ACD">
          <w:rPr>
            <w:spacing w:val="-13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pins</w:delText>
        </w:r>
        <w:r w:rsidDel="00FF6ACD">
          <w:rPr>
            <w:spacing w:val="-13"/>
          </w:rPr>
          <w:delText xml:space="preserve"> </w:delText>
        </w:r>
        <w:r w:rsidDel="00FF6ACD">
          <w:delText>correctly</w:delText>
        </w:r>
        <w:r w:rsidDel="00FF6ACD">
          <w:rPr>
            <w:spacing w:val="-12"/>
          </w:rPr>
          <w:delText xml:space="preserve"> </w:delText>
        </w:r>
        <w:r w:rsidDel="00FF6ACD">
          <w:delText>and don’t</w:delText>
        </w:r>
        <w:r w:rsidDel="00FF6ACD">
          <w:rPr>
            <w:spacing w:val="-9"/>
          </w:rPr>
          <w:delText xml:space="preserve"> </w:delText>
        </w:r>
        <w:r w:rsidDel="00FF6ACD">
          <w:delText>cause</w:delText>
        </w:r>
        <w:r w:rsidDel="00FF6ACD">
          <w:rPr>
            <w:spacing w:val="-7"/>
          </w:rPr>
          <w:delText xml:space="preserve"> </w:delText>
        </w:r>
        <w:r w:rsidDel="00FF6ACD">
          <w:delText>any</w:delText>
        </w:r>
        <w:r w:rsidDel="00FF6ACD">
          <w:rPr>
            <w:spacing w:val="-8"/>
          </w:rPr>
          <w:delText xml:space="preserve"> </w:delText>
        </w:r>
        <w:r w:rsidDel="00FF6ACD">
          <w:delText>of</w:delText>
        </w:r>
        <w:r w:rsidDel="00FF6ACD">
          <w:rPr>
            <w:spacing w:val="-8"/>
          </w:rPr>
          <w:delText xml:space="preserve"> </w:delText>
        </w:r>
        <w:r w:rsidDel="00FF6ACD">
          <w:delText>the</w:delText>
        </w:r>
        <w:r w:rsidDel="00FF6ACD">
          <w:rPr>
            <w:spacing w:val="-8"/>
          </w:rPr>
          <w:delText xml:space="preserve"> </w:delText>
        </w:r>
        <w:r w:rsidDel="00FF6ACD">
          <w:delText>pins</w:delText>
        </w:r>
        <w:r w:rsidDel="00FF6ACD">
          <w:rPr>
            <w:spacing w:val="-9"/>
          </w:rPr>
          <w:delText xml:space="preserve"> </w:delText>
        </w:r>
        <w:r w:rsidDel="00FF6ACD">
          <w:delText>to</w:delText>
        </w:r>
        <w:r w:rsidDel="00FF6ACD">
          <w:rPr>
            <w:spacing w:val="-7"/>
          </w:rPr>
          <w:delText xml:space="preserve"> </w:delText>
        </w:r>
        <w:r w:rsidDel="00FF6ACD">
          <w:delText>bend.</w:delText>
        </w:r>
        <w:r w:rsidDel="00FF6ACD">
          <w:rPr>
            <w:spacing w:val="-8"/>
          </w:rPr>
          <w:delText xml:space="preserve"> </w:delText>
        </w:r>
        <w:r w:rsidDel="00FF6ACD">
          <w:delText>You</w:delText>
        </w:r>
        <w:r w:rsidDel="00FF6ACD">
          <w:rPr>
            <w:spacing w:val="-8"/>
          </w:rPr>
          <w:delText xml:space="preserve"> </w:delText>
        </w:r>
        <w:r w:rsidDel="00FF6ACD">
          <w:delText>need</w:delText>
        </w:r>
        <w:r w:rsidDel="00FF6ACD">
          <w:rPr>
            <w:spacing w:val="-8"/>
          </w:rPr>
          <w:delText xml:space="preserve"> </w:delText>
        </w:r>
        <w:r w:rsidDel="00FF6ACD">
          <w:delText>to</w:delText>
        </w:r>
        <w:r w:rsidDel="00FF6ACD">
          <w:rPr>
            <w:spacing w:val="-8"/>
          </w:rPr>
          <w:delText xml:space="preserve"> </w:delText>
        </w:r>
        <w:r w:rsidDel="00FF6ACD">
          <w:delText>ensure</w:delText>
        </w:r>
        <w:r w:rsidDel="00FF6ACD">
          <w:rPr>
            <w:spacing w:val="-8"/>
          </w:rPr>
          <w:delText xml:space="preserve"> </w:delText>
        </w:r>
        <w:r w:rsidDel="00FF6ACD">
          <w:delText>that</w:delText>
        </w:r>
        <w:r w:rsidDel="00FF6ACD">
          <w:rPr>
            <w:spacing w:val="-8"/>
          </w:rPr>
          <w:delText xml:space="preserve"> </w:delText>
        </w:r>
        <w:r w:rsidDel="00FF6ACD">
          <w:delText>all</w:delText>
        </w:r>
        <w:r w:rsidDel="00FF6ACD">
          <w:rPr>
            <w:spacing w:val="-8"/>
          </w:rPr>
          <w:delText xml:space="preserve"> </w:delText>
        </w:r>
        <w:r w:rsidDel="00FF6ACD">
          <w:delText>of</w:delText>
        </w:r>
        <w:r w:rsidDel="00FF6ACD">
          <w:rPr>
            <w:spacing w:val="-8"/>
          </w:rPr>
          <w:delText xml:space="preserve"> </w:delText>
        </w:r>
        <w:r w:rsidDel="00FF6ACD">
          <w:delText>the</w:delText>
        </w:r>
        <w:r w:rsidDel="00FF6ACD">
          <w:rPr>
            <w:spacing w:val="-8"/>
          </w:rPr>
          <w:delText xml:space="preserve"> </w:delText>
        </w:r>
        <w:r w:rsidDel="00FF6ACD">
          <w:delText>pins</w:delText>
        </w:r>
        <w:r w:rsidDel="00FF6ACD">
          <w:rPr>
            <w:spacing w:val="-8"/>
          </w:rPr>
          <w:delText xml:space="preserve"> </w:delText>
        </w:r>
        <w:r w:rsidDel="00FF6ACD">
          <w:delText>on</w:delText>
        </w:r>
        <w:r w:rsidDel="00FF6ACD">
          <w:rPr>
            <w:spacing w:val="-8"/>
          </w:rPr>
          <w:delText xml:space="preserve"> </w:delText>
        </w:r>
        <w:r w:rsidDel="00FF6ACD">
          <w:delText>the</w:delText>
        </w:r>
        <w:r w:rsidDel="00FF6ACD">
          <w:rPr>
            <w:spacing w:val="-7"/>
          </w:rPr>
          <w:delText xml:space="preserve"> </w:delText>
        </w:r>
        <w:r w:rsidDel="00FF6ACD">
          <w:delText>MKR</w:delText>
        </w:r>
        <w:r w:rsidDel="00FF6ACD">
          <w:rPr>
            <w:spacing w:val="-7"/>
          </w:rPr>
          <w:delText xml:space="preserve"> </w:delText>
        </w:r>
        <w:r w:rsidDel="00FF6ACD">
          <w:delText>1000</w:delText>
        </w:r>
        <w:r w:rsidDel="00FF6ACD">
          <w:rPr>
            <w:spacing w:val="-8"/>
          </w:rPr>
          <w:delText xml:space="preserve"> </w:delText>
        </w:r>
        <w:r w:rsidDel="00FF6ACD">
          <w:delText>tie</w:delText>
        </w:r>
        <w:r w:rsidDel="00FF6ACD">
          <w:rPr>
            <w:spacing w:val="-8"/>
          </w:rPr>
          <w:delText xml:space="preserve"> </w:delText>
        </w:r>
        <w:r w:rsidDel="00FF6ACD">
          <w:delText>up</w:delText>
        </w:r>
        <w:r w:rsidDel="00FF6ACD">
          <w:rPr>
            <w:spacing w:val="-7"/>
          </w:rPr>
          <w:delText xml:space="preserve"> </w:delText>
        </w:r>
        <w:r w:rsidDel="00FF6ACD">
          <w:delText>with</w:delText>
        </w:r>
        <w:r w:rsidDel="00FF6ACD">
          <w:rPr>
            <w:spacing w:val="-8"/>
          </w:rPr>
          <w:delText xml:space="preserve"> </w:delText>
        </w:r>
        <w:r w:rsidDel="00FF6ACD">
          <w:delText xml:space="preserve">the </w:delText>
        </w:r>
        <w:r w:rsidDel="00FF6ACD">
          <w:rPr>
            <w:w w:val="105"/>
          </w:rPr>
          <w:delText>equivalent</w:delText>
        </w:r>
        <w:r w:rsidDel="00FF6ACD">
          <w:rPr>
            <w:spacing w:val="-23"/>
            <w:w w:val="105"/>
          </w:rPr>
          <w:delText xml:space="preserve"> </w:delText>
        </w:r>
        <w:r w:rsidDel="00FF6ACD">
          <w:rPr>
            <w:w w:val="105"/>
          </w:rPr>
          <w:delText>labels</w:delText>
        </w:r>
        <w:r w:rsidDel="00FF6ACD">
          <w:rPr>
            <w:spacing w:val="-23"/>
            <w:w w:val="105"/>
          </w:rPr>
          <w:delText xml:space="preserve"> </w:delText>
        </w:r>
        <w:r w:rsidDel="00FF6ACD">
          <w:rPr>
            <w:w w:val="105"/>
          </w:rPr>
          <w:delText>on</w:delText>
        </w:r>
        <w:r w:rsidDel="00FF6ACD">
          <w:rPr>
            <w:spacing w:val="-21"/>
            <w:w w:val="105"/>
          </w:rPr>
          <w:delText xml:space="preserve"> </w:delText>
        </w:r>
        <w:r w:rsidDel="00FF6ACD">
          <w:rPr>
            <w:w w:val="105"/>
          </w:rPr>
          <w:delText>the</w:delText>
        </w:r>
        <w:r w:rsidDel="00FF6ACD">
          <w:rPr>
            <w:spacing w:val="-22"/>
            <w:w w:val="105"/>
          </w:rPr>
          <w:delText xml:space="preserve"> </w:delText>
        </w:r>
        <w:r w:rsidDel="00FF6ACD">
          <w:rPr>
            <w:w w:val="105"/>
          </w:rPr>
          <w:delText>connector</w:delText>
        </w:r>
        <w:r w:rsidDel="00FF6ACD">
          <w:rPr>
            <w:spacing w:val="-22"/>
            <w:w w:val="105"/>
          </w:rPr>
          <w:delText xml:space="preserve"> </w:delText>
        </w:r>
        <w:r w:rsidDel="00FF6ACD">
          <w:rPr>
            <w:w w:val="105"/>
          </w:rPr>
          <w:delText>carrier.</w:delText>
        </w:r>
      </w:del>
    </w:p>
    <w:p w14:paraId="1A998D1E" w14:textId="4E6BEDCF" w:rsidR="00045F3C" w:rsidDel="00FF6ACD" w:rsidRDefault="00000000">
      <w:pPr>
        <w:pStyle w:val="BodyText"/>
        <w:spacing w:before="158"/>
        <w:ind w:left="120"/>
        <w:rPr>
          <w:del w:id="12" w:author="Oli.Howson" w:date="2025-01-06T22:21:00Z" w16du:dateUtc="2025-01-06T22:21:00Z"/>
        </w:rPr>
      </w:pPr>
      <w:del w:id="13" w:author="Oli.Howson" w:date="2025-01-06T22:20:00Z" w16du:dateUtc="2025-01-06T22:20:00Z">
        <w:r w:rsidDel="00FF6ACD">
          <w:delText>You</w:delText>
        </w:r>
        <w:r w:rsidDel="00FF6ACD">
          <w:rPr>
            <w:spacing w:val="-14"/>
          </w:rPr>
          <w:delText xml:space="preserve"> </w:delText>
        </w:r>
        <w:r w:rsidDel="00FF6ACD">
          <w:delText>should</w:delText>
        </w:r>
        <w:r w:rsidDel="00FF6ACD">
          <w:rPr>
            <w:spacing w:val="-13"/>
          </w:rPr>
          <w:delText xml:space="preserve"> </w:delText>
        </w:r>
        <w:r w:rsidDel="00FF6ACD">
          <w:delText>then</w:delText>
        </w:r>
        <w:r w:rsidDel="00FF6ACD">
          <w:rPr>
            <w:spacing w:val="-14"/>
          </w:rPr>
          <w:delText xml:space="preserve"> </w:delText>
        </w:r>
        <w:r w:rsidDel="00FF6ACD">
          <w:delText>plug</w:delText>
        </w:r>
        <w:r w:rsidDel="00FF6ACD">
          <w:rPr>
            <w:spacing w:val="-13"/>
          </w:rPr>
          <w:delText xml:space="preserve"> </w:delText>
        </w:r>
        <w:r w:rsidDel="00FF6ACD">
          <w:delText>in</w:delText>
        </w:r>
        <w:r w:rsidDel="00FF6ACD">
          <w:rPr>
            <w:spacing w:val="-14"/>
          </w:rPr>
          <w:delText xml:space="preserve"> </w:delText>
        </w:r>
        <w:r w:rsidDel="00FF6ACD"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delText>Grove</w:delText>
        </w:r>
        <w:r w:rsidDel="00FF6ACD">
          <w:rPr>
            <w:spacing w:val="-15"/>
          </w:rPr>
          <w:delText xml:space="preserve"> </w:delText>
        </w:r>
        <w:r w:rsidDel="00FF6ACD">
          <w:delText>3</w:delText>
        </w:r>
        <w:r w:rsidDel="00FF6ACD">
          <w:rPr>
            <w:spacing w:val="-11"/>
          </w:rPr>
          <w:delText xml:space="preserve"> </w:delText>
        </w:r>
        <w:r w:rsidDel="00FF6ACD">
          <w:delText>Axis</w:delText>
        </w:r>
        <w:r w:rsidDel="00FF6ACD">
          <w:rPr>
            <w:spacing w:val="-15"/>
          </w:rPr>
          <w:delText xml:space="preserve"> </w:delText>
        </w:r>
        <w:r w:rsidDel="00FF6ACD">
          <w:delText>Digital</w:delText>
        </w:r>
        <w:r w:rsidDel="00FF6ACD">
          <w:rPr>
            <w:spacing w:val="-12"/>
          </w:rPr>
          <w:delText xml:space="preserve"> </w:delText>
        </w:r>
        <w:r w:rsidDel="00FF6ACD">
          <w:delText>Accelerometer</w:delText>
        </w:r>
        <w:r w:rsidDel="00FF6ACD">
          <w:rPr>
            <w:spacing w:val="-14"/>
          </w:rPr>
          <w:delText xml:space="preserve"> </w:delText>
        </w:r>
        <w:r w:rsidDel="00FF6ACD">
          <w:delText>into</w:delText>
        </w:r>
        <w:r w:rsidDel="00FF6ACD">
          <w:rPr>
            <w:spacing w:val="-13"/>
          </w:rPr>
          <w:delText xml:space="preserve"> </w:delText>
        </w:r>
        <w:r w:rsidDel="00FF6ACD">
          <w:delText>port</w:delText>
        </w:r>
        <w:r w:rsidDel="00FF6ACD">
          <w:rPr>
            <w:spacing w:val="-14"/>
          </w:rPr>
          <w:delText xml:space="preserve"> </w:delText>
        </w:r>
        <w:r w:rsidDel="00FF6ACD">
          <w:delText>A0</w:delText>
        </w:r>
        <w:r w:rsidDel="00FF6ACD">
          <w:rPr>
            <w:spacing w:val="-14"/>
          </w:rPr>
          <w:delText xml:space="preserve"> </w:delText>
        </w:r>
        <w:r w:rsidDel="00FF6ACD">
          <w:delText>on</w:delText>
        </w:r>
        <w:r w:rsidDel="00FF6ACD">
          <w:rPr>
            <w:spacing w:val="-12"/>
          </w:rPr>
          <w:delText xml:space="preserve"> </w:delText>
        </w:r>
        <w:r w:rsidDel="00FF6ACD">
          <w:delText>the</w:delText>
        </w:r>
        <w:r w:rsidDel="00FF6ACD">
          <w:rPr>
            <w:spacing w:val="-14"/>
          </w:rPr>
          <w:delText xml:space="preserve"> </w:delText>
        </w:r>
        <w:r w:rsidDel="00FF6ACD">
          <w:delText>connector</w:delText>
        </w:r>
        <w:r w:rsidDel="00FF6ACD">
          <w:rPr>
            <w:spacing w:val="-13"/>
          </w:rPr>
          <w:delText xml:space="preserve"> </w:delText>
        </w:r>
        <w:r w:rsidDel="00FF6ACD">
          <w:rPr>
            <w:spacing w:val="-2"/>
          </w:rPr>
          <w:delText>carrier.</w:delText>
        </w:r>
      </w:del>
      <w:ins w:id="14" w:author="Oli.Howson" w:date="2025-01-06T22:20:00Z" w16du:dateUtc="2025-01-06T22:20:00Z">
        <w:r w:rsidR="00FF6ACD">
          <w:t>Connect the accelerometer to the Arduino using the I</w:t>
        </w:r>
        <w:r w:rsidR="00FF6ACD" w:rsidRPr="00FF6ACD">
          <w:rPr>
            <w:vertAlign w:val="superscript"/>
            <w:rPrChange w:id="15" w:author="Oli.Howson" w:date="2025-01-06T22:21:00Z" w16du:dateUtc="2025-01-06T22:21:00Z">
              <w:rPr/>
            </w:rPrChange>
          </w:rPr>
          <w:t>2</w:t>
        </w:r>
        <w:r w:rsidR="00FF6ACD">
          <w:t>C pins</w:t>
        </w:r>
      </w:ins>
      <w:ins w:id="16" w:author="Oli.Howson" w:date="2025-01-06T22:21:00Z" w16du:dateUtc="2025-01-06T22:21:00Z">
        <w:r w:rsidR="00FF6ACD">
          <w:t>.</w:t>
        </w:r>
      </w:ins>
      <w:ins w:id="17" w:author="Oli.Howson" w:date="2025-01-06T22:23:00Z" w16du:dateUtc="2025-01-06T22:23:00Z">
        <w:r w:rsidR="00FF6ACD">
          <w:t xml:space="preserve"> Connect the button to the Arduino with one side to ground and one side to pin 13.</w:t>
        </w:r>
      </w:ins>
    </w:p>
    <w:p w14:paraId="0FC76AEE" w14:textId="77777777" w:rsidR="00045F3C" w:rsidRDefault="00045F3C">
      <w:pPr>
        <w:pStyle w:val="BodyText"/>
        <w:spacing w:before="158"/>
        <w:ind w:left="120"/>
        <w:sectPr w:rsidR="00045F3C">
          <w:headerReference w:type="default" r:id="rId10"/>
          <w:footerReference w:type="default" r:id="rId11"/>
          <w:type w:val="continuous"/>
          <w:pgSz w:w="12240" w:h="15840"/>
          <w:pgMar w:top="880" w:right="620" w:bottom="1200" w:left="600" w:header="180" w:footer="1012" w:gutter="0"/>
          <w:pgNumType w:start="1"/>
          <w:cols w:space="720"/>
        </w:sectPr>
        <w:pPrChange w:id="18" w:author="Oli.Howson" w:date="2025-01-06T22:21:00Z" w16du:dateUtc="2025-01-06T22:21:00Z">
          <w:pPr/>
        </w:pPrChange>
      </w:pPr>
    </w:p>
    <w:p w14:paraId="705DD452" w14:textId="002452B0" w:rsidR="00045F3C" w:rsidRDefault="00FF6ACD">
      <w:pPr>
        <w:pStyle w:val="BodyText"/>
        <w:spacing w:before="9"/>
        <w:rPr>
          <w:sz w:val="7"/>
        </w:rPr>
      </w:pPr>
      <w:ins w:id="19" w:author="Oli.Howson" w:date="2025-01-06T22:29:00Z" w16du:dateUtc="2025-01-06T22:29:00Z">
        <w:r>
          <w:rPr>
            <w:noProof/>
            <w:sz w:val="7"/>
          </w:rPr>
          <w:lastRenderedPageBreak/>
          <w:drawing>
            <wp:inline distT="0" distB="0" distL="0" distR="0" wp14:anchorId="0C84E79B" wp14:editId="0BC7CDCC">
              <wp:extent cx="5943600" cy="3187700"/>
              <wp:effectExtent l="0" t="0" r="0" b="0"/>
              <wp:docPr id="14290162" name="Picture 3" descr="A circuit board with wires and a squar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290162" name="Picture 3" descr="A circuit board with wires and a square&#10;&#10;Description automatically generated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87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AA73FE7" w14:textId="77777777" w:rsidR="00045F3C" w:rsidRDefault="00000000">
      <w:pPr>
        <w:pStyle w:val="BodyText"/>
        <w:ind w:left="120"/>
        <w:rPr>
          <w:sz w:val="20"/>
        </w:rPr>
      </w:pPr>
      <w:del w:id="20" w:author="Oli.Howson" w:date="2025-01-06T22:21:00Z" w16du:dateUtc="2025-01-06T22:21:00Z">
        <w:r w:rsidDel="00FF6ACD">
          <w:rPr>
            <w:noProof/>
            <w:sz w:val="20"/>
          </w:rPr>
          <w:drawing>
            <wp:inline distT="0" distB="0" distL="0" distR="0" wp14:anchorId="69E0C304" wp14:editId="23310ECD">
              <wp:extent cx="2420383" cy="4587240"/>
              <wp:effectExtent l="0" t="0" r="0" b="0"/>
              <wp:docPr id="4" name="Image 4" descr="A circuit board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Image 4" descr="A circuit board  Description automatically generated "/>
                      <pic:cNvPicPr/>
                    </pic:nvPicPr>
                    <pic:blipFill>
                      <a:blip r:embed="rId1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20383" cy="4587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D4B7355" w14:textId="77777777" w:rsidR="00045F3C" w:rsidRDefault="00045F3C">
      <w:pPr>
        <w:pStyle w:val="BodyText"/>
        <w:spacing w:before="17"/>
      </w:pPr>
    </w:p>
    <w:p w14:paraId="32946BBB" w14:textId="77777777" w:rsidR="00045F3C" w:rsidRDefault="00000000">
      <w:pPr>
        <w:pStyle w:val="BodyText"/>
        <w:ind w:left="119"/>
      </w:pPr>
      <w:r>
        <w:rPr>
          <w:spacing w:val="-4"/>
        </w:rPr>
        <w:t>Your</w:t>
      </w:r>
      <w:r>
        <w:rPr>
          <w:spacing w:val="-12"/>
        </w:rPr>
        <w:t xml:space="preserve"> </w:t>
      </w:r>
      <w:r>
        <w:rPr>
          <w:spacing w:val="-4"/>
        </w:rPr>
        <w:t>device</w:t>
      </w:r>
      <w:r>
        <w:rPr>
          <w:spacing w:val="-10"/>
        </w:rPr>
        <w:t xml:space="preserve"> </w:t>
      </w:r>
      <w:r>
        <w:rPr>
          <w:spacing w:val="-4"/>
        </w:rPr>
        <w:t>is</w:t>
      </w:r>
      <w:r>
        <w:rPr>
          <w:spacing w:val="-12"/>
        </w:rPr>
        <w:t xml:space="preserve"> </w:t>
      </w:r>
      <w:r>
        <w:rPr>
          <w:spacing w:val="-4"/>
        </w:rPr>
        <w:t>now</w:t>
      </w:r>
      <w:r>
        <w:rPr>
          <w:spacing w:val="-12"/>
        </w:rPr>
        <w:t xml:space="preserve"> </w:t>
      </w:r>
      <w:r>
        <w:rPr>
          <w:spacing w:val="-4"/>
        </w:rPr>
        <w:t>assembled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ready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programmed.</w:t>
      </w:r>
    </w:p>
    <w:p w14:paraId="02F5B556" w14:textId="077AC9F7" w:rsidR="00045F3C" w:rsidDel="00FF6ACD" w:rsidRDefault="00000000">
      <w:pPr>
        <w:pStyle w:val="BodyText"/>
        <w:spacing w:before="191"/>
        <w:ind w:left="119"/>
        <w:rPr>
          <w:del w:id="21" w:author="Oli.Howson" w:date="2025-01-06T22:29:00Z" w16du:dateUtc="2025-01-06T22:29:00Z"/>
        </w:rPr>
      </w:pPr>
      <w:del w:id="22" w:author="Oli.Howson" w:date="2025-01-06T22:52:00Z" w16du:dateUtc="2025-01-06T22:52:00Z">
        <w:r w:rsidDel="00FB4D49">
          <w:delText>Initially</w:delText>
        </w:r>
        <w:r w:rsidDel="00FB4D49">
          <w:rPr>
            <w:spacing w:val="-16"/>
          </w:rPr>
          <w:delText xml:space="preserve"> </w:delText>
        </w:r>
        <w:r w:rsidDel="00FB4D49">
          <w:delText>you</w:delText>
        </w:r>
        <w:r w:rsidDel="00FB4D49">
          <w:rPr>
            <w:spacing w:val="-14"/>
          </w:rPr>
          <w:delText xml:space="preserve"> </w:delText>
        </w:r>
        <w:r w:rsidDel="00FB4D49">
          <w:delText>need</w:delText>
        </w:r>
        <w:r w:rsidDel="00FB4D49">
          <w:rPr>
            <w:spacing w:val="-16"/>
          </w:rPr>
          <w:delText xml:space="preserve"> </w:delText>
        </w:r>
        <w:r w:rsidDel="00FB4D49">
          <w:delText>to</w:delText>
        </w:r>
        <w:r w:rsidDel="00FB4D49">
          <w:rPr>
            <w:spacing w:val="-15"/>
          </w:rPr>
          <w:delText xml:space="preserve"> </w:delText>
        </w:r>
        <w:r w:rsidDel="00FB4D49">
          <w:delText>install</w:delText>
        </w:r>
        <w:r w:rsidDel="00FB4D49">
          <w:rPr>
            <w:spacing w:val="-15"/>
          </w:rPr>
          <w:delText xml:space="preserve"> </w:delText>
        </w:r>
        <w:r w:rsidDel="00FB4D49">
          <w:delText>the</w:delText>
        </w:r>
        <w:r w:rsidDel="00FB4D49">
          <w:rPr>
            <w:spacing w:val="-16"/>
          </w:rPr>
          <w:delText xml:space="preserve"> </w:delText>
        </w:r>
        <w:r w:rsidDel="00FB4D49">
          <w:delText>relevant</w:delText>
        </w:r>
        <w:r w:rsidDel="00FB4D49">
          <w:rPr>
            <w:spacing w:val="-17"/>
          </w:rPr>
          <w:delText xml:space="preserve"> </w:delText>
        </w:r>
        <w:r w:rsidDel="00FB4D49">
          <w:delText>libraries.</w:delText>
        </w:r>
        <w:r w:rsidDel="00FB4D49">
          <w:rPr>
            <w:spacing w:val="-14"/>
          </w:rPr>
          <w:delText xml:space="preserve"> </w:delText>
        </w:r>
      </w:del>
      <w:r>
        <w:t>The</w:t>
      </w:r>
      <w:r>
        <w:rPr>
          <w:spacing w:val="-14"/>
        </w:rPr>
        <w:t xml:space="preserve"> </w:t>
      </w:r>
      <w:r>
        <w:t>Accelerometer</w:t>
      </w:r>
      <w:r>
        <w:rPr>
          <w:spacing w:val="-16"/>
        </w:rPr>
        <w:t xml:space="preserve"> </w:t>
      </w:r>
      <w:del w:id="23" w:author="Oli.Howson" w:date="2025-01-06T22:29:00Z" w16du:dateUtc="2025-01-06T22:29:00Z">
        <w:r w:rsidDel="00FF6ACD">
          <w:delText>libraries</w:delText>
        </w:r>
        <w:r w:rsidDel="00FF6ACD">
          <w:rPr>
            <w:spacing w:val="-17"/>
          </w:rPr>
          <w:delText xml:space="preserve"> </w:delText>
        </w:r>
        <w:r w:rsidDel="00FF6ACD">
          <w:delText>can</w:delText>
        </w:r>
        <w:r w:rsidDel="00FF6ACD">
          <w:rPr>
            <w:spacing w:val="-15"/>
          </w:rPr>
          <w:delText xml:space="preserve"> </w:delText>
        </w:r>
        <w:r w:rsidDel="00FF6ACD">
          <w:delText>be</w:delText>
        </w:r>
        <w:r w:rsidDel="00FF6ACD">
          <w:rPr>
            <w:spacing w:val="-14"/>
          </w:rPr>
          <w:delText xml:space="preserve"> </w:delText>
        </w:r>
        <w:r w:rsidDel="00FF6ACD">
          <w:delText>downloaded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from</w:delText>
        </w:r>
      </w:del>
      <w:ins w:id="24" w:author="Oli.Howson" w:date="2025-01-06T22:29:00Z" w16du:dateUtc="2025-01-06T22:29:00Z">
        <w:r w:rsidR="00FF6ACD">
          <w:t>uses the GY521 library which is incl</w:t>
        </w:r>
      </w:ins>
      <w:ins w:id="25" w:author="Oli.Howson" w:date="2025-01-06T22:30:00Z" w16du:dateUtc="2025-01-06T22:30:00Z">
        <w:r w:rsidR="00FF6ACD">
          <w:t>uded in Arduino cloud.</w:t>
        </w:r>
      </w:ins>
      <w:del w:id="26" w:author="Oli.Howson" w:date="2025-01-06T22:30:00Z" w16du:dateUtc="2025-01-06T22:30:00Z">
        <w:r w:rsidDel="00FF6ACD">
          <w:rPr>
            <w:spacing w:val="-2"/>
          </w:rPr>
          <w:delText>:</w:delText>
        </w:r>
      </w:del>
    </w:p>
    <w:p w14:paraId="273A53E6" w14:textId="77777777" w:rsidR="00045F3C" w:rsidDel="00FF6ACD" w:rsidRDefault="00000000">
      <w:pPr>
        <w:pStyle w:val="BodyText"/>
        <w:spacing w:before="25"/>
        <w:ind w:left="119"/>
        <w:rPr>
          <w:del w:id="27" w:author="Oli.Howson" w:date="2025-01-06T22:29:00Z" w16du:dateUtc="2025-01-06T22:29:00Z"/>
        </w:rPr>
      </w:pPr>
      <w:del w:id="28" w:author="Oli.Howson" w:date="2025-01-06T22:29:00Z" w16du:dateUtc="2025-01-06T22:29:00Z">
        <w:r w:rsidDel="00FF6ACD">
          <w:fldChar w:fldCharType="begin"/>
        </w:r>
        <w:r w:rsidDel="00FF6ACD">
          <w:delInstrText>HYPERLINK "https://github.com/Seeed-Studio/Accelerometer_ADXL345" \h</w:delInstrText>
        </w:r>
        <w:r w:rsidDel="00FF6ACD">
          <w:fldChar w:fldCharType="separate"/>
        </w:r>
        <w:r w:rsidDel="00FF6ACD">
          <w:rPr>
            <w:color w:val="0562C1"/>
            <w:spacing w:val="-7"/>
            <w:u w:val="single" w:color="0562C1"/>
          </w:rPr>
          <w:delText>https://github.com/Seeed-</w:delText>
        </w:r>
        <w:r w:rsidDel="00FF6ACD">
          <w:rPr>
            <w:color w:val="0562C1"/>
            <w:spacing w:val="-5"/>
            <w:u w:val="single" w:color="0562C1"/>
          </w:rPr>
          <w:delText>Studio/Accelerometer_ADXL345</w:delText>
        </w:r>
        <w:r w:rsidDel="00FF6ACD">
          <w:rPr>
            <w:spacing w:val="-5"/>
          </w:rPr>
          <w:delText>.</w:delText>
        </w:r>
        <w:r w:rsidDel="00FF6ACD">
          <w:rPr>
            <w:spacing w:val="-5"/>
          </w:rPr>
          <w:fldChar w:fldCharType="end"/>
        </w:r>
      </w:del>
    </w:p>
    <w:p w14:paraId="03B1661E" w14:textId="77777777" w:rsidR="00045F3C" w:rsidRDefault="00045F3C">
      <w:pPr>
        <w:pStyle w:val="BodyText"/>
        <w:spacing w:before="191"/>
        <w:ind w:left="119"/>
        <w:rPr>
          <w:sz w:val="20"/>
        </w:rPr>
        <w:pPrChange w:id="29" w:author="Oli.Howson" w:date="2025-01-06T22:29:00Z" w16du:dateUtc="2025-01-06T22:29:00Z">
          <w:pPr>
            <w:pStyle w:val="BodyText"/>
          </w:pPr>
        </w:pPrChange>
      </w:pPr>
    </w:p>
    <w:p w14:paraId="47A742EC" w14:textId="77777777" w:rsidR="00045F3C" w:rsidDel="00FF6ACD" w:rsidRDefault="00000000">
      <w:pPr>
        <w:pStyle w:val="BodyText"/>
        <w:spacing w:before="159"/>
        <w:rPr>
          <w:del w:id="30" w:author="Oli.Howson" w:date="2025-01-06T22:30:00Z" w16du:dateUtc="2025-01-06T22:30:00Z"/>
          <w:sz w:val="20"/>
        </w:rPr>
      </w:pPr>
      <w:del w:id="31" w:author="Oli.Howson" w:date="2025-01-06T22:30:00Z" w16du:dateUtc="2025-01-06T22:30:00Z">
        <w:r w:rsidDel="00FF6ACD">
          <w:rPr>
            <w:noProof/>
          </w:rPr>
          <w:drawing>
            <wp:anchor distT="0" distB="0" distL="0" distR="0" simplePos="0" relativeHeight="487587840" behindDoc="1" locked="0" layoutInCell="1" allowOverlap="1" wp14:anchorId="7E62BB0F" wp14:editId="2BCA7E9A">
              <wp:simplePos x="0" y="0"/>
              <wp:positionH relativeFrom="page">
                <wp:posOffset>457200</wp:posOffset>
              </wp:positionH>
              <wp:positionV relativeFrom="paragraph">
                <wp:posOffset>262372</wp:posOffset>
              </wp:positionV>
              <wp:extent cx="4095327" cy="2484120"/>
              <wp:effectExtent l="0" t="0" r="0" b="0"/>
              <wp:wrapTopAndBottom/>
              <wp:docPr id="5" name="Image 5" descr="Graphical user interface, text, application, email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Image 5" descr="Graphical user interface, text, application, email  Description automatically generated "/>
                      <pic:cNvPicPr/>
                    </pic:nvPicPr>
                    <pic:blipFill>
                      <a:blip r:embed="rId1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5327" cy="2484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76BF3026" w14:textId="77777777" w:rsidR="00045F3C" w:rsidRDefault="00000000">
      <w:pPr>
        <w:pStyle w:val="BodyText"/>
        <w:spacing w:before="159"/>
        <w:pPrChange w:id="32" w:author="Oli.Howson" w:date="2025-01-06T22:30:00Z" w16du:dateUtc="2025-01-06T22:30:00Z">
          <w:pPr>
            <w:pStyle w:val="BodyText"/>
            <w:spacing w:before="188"/>
            <w:ind w:left="120"/>
          </w:pPr>
        </w:pPrChange>
      </w:pPr>
      <w:del w:id="33" w:author="Oli.Howson" w:date="2025-01-06T22:30:00Z" w16du:dateUtc="2025-01-06T22:30:00Z">
        <w:r w:rsidDel="00FF6ACD">
          <w:rPr>
            <w:spacing w:val="-2"/>
          </w:rPr>
          <w:delText>You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should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click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on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‘Code’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and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download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zip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4"/>
          </w:rPr>
          <w:delText>file.</w:delText>
        </w:r>
      </w:del>
    </w:p>
    <w:p w14:paraId="1FA70889" w14:textId="77777777" w:rsidR="00045F3C" w:rsidDel="00FF6ACD" w:rsidRDefault="00045F3C">
      <w:pPr>
        <w:rPr>
          <w:del w:id="34" w:author="Oli.Howson" w:date="2025-01-06T22:30:00Z" w16du:dateUtc="2025-01-06T22:30:00Z"/>
        </w:rPr>
        <w:sectPr w:rsidR="00045F3C" w:rsidDel="00FF6ACD">
          <w:pgSz w:w="12240" w:h="15840"/>
          <w:pgMar w:top="880" w:right="620" w:bottom="1200" w:left="600" w:header="180" w:footer="1012" w:gutter="0"/>
          <w:cols w:space="720"/>
        </w:sectPr>
      </w:pPr>
    </w:p>
    <w:p w14:paraId="65FF2471" w14:textId="77777777" w:rsidR="00045F3C" w:rsidDel="00FF6ACD" w:rsidRDefault="00000000">
      <w:pPr>
        <w:pStyle w:val="BodyText"/>
        <w:spacing w:before="100" w:line="268" w:lineRule="auto"/>
        <w:ind w:left="120"/>
        <w:rPr>
          <w:del w:id="35" w:author="Oli.Howson" w:date="2025-01-06T22:30:00Z" w16du:dateUtc="2025-01-06T22:30:00Z"/>
        </w:rPr>
      </w:pPr>
      <w:del w:id="36" w:author="Oli.Howson" w:date="2025-01-06T22:30:00Z" w16du:dateUtc="2025-01-06T22:30:00Z">
        <w:r w:rsidDel="00FF6ACD">
          <w:delText>You</w:delText>
        </w:r>
        <w:r w:rsidDel="00FF6ACD">
          <w:rPr>
            <w:spacing w:val="-13"/>
          </w:rPr>
          <w:delText xml:space="preserve"> </w:delText>
        </w:r>
        <w:r w:rsidDel="00FF6ACD">
          <w:delText>now</w:delText>
        </w:r>
        <w:r w:rsidDel="00FF6ACD">
          <w:rPr>
            <w:spacing w:val="-14"/>
          </w:rPr>
          <w:delText xml:space="preserve"> </w:delText>
        </w:r>
        <w:r w:rsidDel="00FF6ACD">
          <w:delText>need</w:delText>
        </w:r>
        <w:r w:rsidDel="00FF6ACD">
          <w:rPr>
            <w:spacing w:val="-14"/>
          </w:rPr>
          <w:delText xml:space="preserve"> </w:delText>
        </w:r>
        <w:r w:rsidDel="00FF6ACD">
          <w:delText>to</w:delText>
        </w:r>
        <w:r w:rsidDel="00FF6ACD">
          <w:rPr>
            <w:spacing w:val="-12"/>
          </w:rPr>
          <w:delText xml:space="preserve"> </w:delText>
        </w:r>
        <w:r w:rsidDel="00FF6ACD">
          <w:delText>install</w:delText>
        </w:r>
        <w:r w:rsidDel="00FF6ACD">
          <w:rPr>
            <w:spacing w:val="-10"/>
          </w:rPr>
          <w:delText xml:space="preserve"> </w:delText>
        </w:r>
        <w:r w:rsidDel="00FF6ACD"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delText>library</w:delText>
        </w:r>
        <w:r w:rsidDel="00FF6ACD">
          <w:rPr>
            <w:spacing w:val="-13"/>
          </w:rPr>
          <w:delText xml:space="preserve"> </w:delText>
        </w:r>
        <w:r w:rsidDel="00FF6ACD">
          <w:delText>into</w:delText>
        </w:r>
        <w:r w:rsidDel="00FF6ACD">
          <w:rPr>
            <w:spacing w:val="-13"/>
          </w:rPr>
          <w:delText xml:space="preserve"> </w:delText>
        </w:r>
        <w:r w:rsidDel="00FF6ACD">
          <w:delText>you</w:delText>
        </w:r>
        <w:r w:rsidDel="00FF6ACD">
          <w:rPr>
            <w:spacing w:val="-13"/>
          </w:rPr>
          <w:delText xml:space="preserve"> </w:delText>
        </w:r>
        <w:r w:rsidDel="00FF6ACD">
          <w:delText>IDE.</w:delText>
        </w:r>
        <w:r w:rsidDel="00FF6ACD">
          <w:rPr>
            <w:spacing w:val="-13"/>
          </w:rPr>
          <w:delText xml:space="preserve"> </w:delText>
        </w:r>
        <w:r w:rsidDel="00FF6ACD">
          <w:delText>Sign</w:delText>
        </w:r>
        <w:r w:rsidDel="00FF6ACD">
          <w:rPr>
            <w:spacing w:val="-13"/>
          </w:rPr>
          <w:delText xml:space="preserve"> </w:delText>
        </w:r>
        <w:r w:rsidDel="00FF6ACD">
          <w:delText>into</w:delText>
        </w:r>
        <w:r w:rsidDel="00FF6ACD">
          <w:rPr>
            <w:spacing w:val="-13"/>
          </w:rPr>
          <w:delText xml:space="preserve"> </w:delText>
        </w:r>
        <w:r w:rsidDel="00FF6ACD">
          <w:delText>the</w:delText>
        </w:r>
        <w:r w:rsidDel="00FF6ACD">
          <w:rPr>
            <w:spacing w:val="-10"/>
          </w:rPr>
          <w:delText xml:space="preserve"> </w:delText>
        </w:r>
        <w:r w:rsidDel="00FF6ACD">
          <w:delText>Arduino</w:delText>
        </w:r>
        <w:r w:rsidDel="00FF6ACD">
          <w:rPr>
            <w:spacing w:val="-12"/>
          </w:rPr>
          <w:delText xml:space="preserve"> </w:delText>
        </w:r>
        <w:r w:rsidDel="00FF6ACD">
          <w:delText>Cloud</w:delText>
        </w:r>
        <w:r w:rsidDel="00FF6ACD">
          <w:rPr>
            <w:spacing w:val="-14"/>
          </w:rPr>
          <w:delText xml:space="preserve"> </w:delText>
        </w:r>
        <w:r w:rsidDel="00FF6ACD">
          <w:delText>and</w:delText>
        </w:r>
        <w:r w:rsidDel="00FF6ACD">
          <w:rPr>
            <w:spacing w:val="-13"/>
          </w:rPr>
          <w:delText xml:space="preserve"> </w:delText>
        </w:r>
        <w:r w:rsidDel="00FF6ACD">
          <w:delText>go</w:delText>
        </w:r>
        <w:r w:rsidDel="00FF6ACD">
          <w:rPr>
            <w:spacing w:val="-13"/>
          </w:rPr>
          <w:delText xml:space="preserve"> </w:delText>
        </w:r>
        <w:r w:rsidDel="00FF6ACD">
          <w:delText>to</w:delText>
        </w:r>
        <w:r w:rsidDel="00FF6ACD">
          <w:rPr>
            <w:spacing w:val="-12"/>
          </w:rPr>
          <w:delText xml:space="preserve"> </w:delText>
        </w:r>
        <w:r w:rsidDel="00FF6ACD"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delText>text</w:delText>
        </w:r>
        <w:r w:rsidDel="00FF6ACD">
          <w:rPr>
            <w:spacing w:val="-14"/>
          </w:rPr>
          <w:delText xml:space="preserve"> </w:delText>
        </w:r>
        <w:r w:rsidDel="00FF6ACD">
          <w:delText>editor.</w:delText>
        </w:r>
        <w:r w:rsidDel="00FF6ACD">
          <w:rPr>
            <w:spacing w:val="-13"/>
          </w:rPr>
          <w:delText xml:space="preserve"> </w:delText>
        </w:r>
        <w:r w:rsidDel="00FF6ACD">
          <w:delText>You</w:delText>
        </w:r>
        <w:r w:rsidDel="00FF6ACD">
          <w:rPr>
            <w:spacing w:val="-13"/>
          </w:rPr>
          <w:delText xml:space="preserve"> </w:delText>
        </w:r>
        <w:r w:rsidDel="00FF6ACD">
          <w:delText xml:space="preserve">should </w:delText>
        </w:r>
        <w:r w:rsidDel="00FF6ACD">
          <w:rPr>
            <w:w w:val="105"/>
          </w:rPr>
          <w:delText>then</w:delText>
        </w:r>
        <w:r w:rsidDel="00FF6ACD">
          <w:rPr>
            <w:spacing w:val="-5"/>
            <w:w w:val="105"/>
          </w:rPr>
          <w:delText xml:space="preserve"> </w:delText>
        </w:r>
        <w:r w:rsidDel="00FF6ACD">
          <w:rPr>
            <w:w w:val="105"/>
          </w:rPr>
          <w:delText>click</w:delText>
        </w:r>
        <w:r w:rsidDel="00FF6ACD">
          <w:rPr>
            <w:spacing w:val="-5"/>
            <w:w w:val="105"/>
          </w:rPr>
          <w:delText xml:space="preserve"> </w:delText>
        </w:r>
        <w:r w:rsidDel="00FF6ACD">
          <w:rPr>
            <w:w w:val="105"/>
          </w:rPr>
          <w:delText>on</w:delText>
        </w:r>
        <w:r w:rsidDel="00FF6ACD">
          <w:rPr>
            <w:spacing w:val="-5"/>
            <w:w w:val="105"/>
          </w:rPr>
          <w:delText xml:space="preserve"> </w:delText>
        </w:r>
        <w:r w:rsidDel="00FF6ACD">
          <w:rPr>
            <w:w w:val="105"/>
          </w:rPr>
          <w:delText>‘Libraries’.</w:delText>
        </w:r>
      </w:del>
    </w:p>
    <w:p w14:paraId="0825F77E" w14:textId="77777777" w:rsidR="00045F3C" w:rsidDel="00FF6ACD" w:rsidRDefault="00000000">
      <w:pPr>
        <w:pStyle w:val="BodyText"/>
        <w:spacing w:before="1"/>
        <w:rPr>
          <w:del w:id="37" w:author="Oli.Howson" w:date="2025-01-06T22:30:00Z" w16du:dateUtc="2025-01-06T22:30:00Z"/>
          <w:sz w:val="11"/>
        </w:rPr>
      </w:pPr>
      <w:del w:id="38" w:author="Oli.Howson" w:date="2025-01-06T22:30:00Z" w16du:dateUtc="2025-01-06T22:30:00Z">
        <w:r w:rsidDel="00FF6ACD">
          <w:rPr>
            <w:noProof/>
          </w:rPr>
          <w:drawing>
            <wp:anchor distT="0" distB="0" distL="0" distR="0" simplePos="0" relativeHeight="487588352" behindDoc="1" locked="0" layoutInCell="1" allowOverlap="1" wp14:anchorId="56AC1947" wp14:editId="23529A0D">
              <wp:simplePos x="0" y="0"/>
              <wp:positionH relativeFrom="page">
                <wp:posOffset>457200</wp:posOffset>
              </wp:positionH>
              <wp:positionV relativeFrom="paragraph">
                <wp:posOffset>96820</wp:posOffset>
              </wp:positionV>
              <wp:extent cx="5379858" cy="3307079"/>
              <wp:effectExtent l="0" t="0" r="0" b="0"/>
              <wp:wrapTopAndBottom/>
              <wp:docPr id="6" name="Image 6" descr="Graphical user interface, text, application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Image 6" descr="Graphical user interface, text, application  Description automatically generated "/>
                      <pic:cNvPicPr/>
                    </pic:nvPicPr>
                    <pic:blipFill>
                      <a:blip r:embed="rId1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9858" cy="33070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33945A97" w14:textId="77777777" w:rsidR="00045F3C" w:rsidDel="00FF6ACD" w:rsidRDefault="00000000">
      <w:pPr>
        <w:pStyle w:val="BodyText"/>
        <w:spacing w:before="189" w:line="268" w:lineRule="auto"/>
        <w:ind w:left="119"/>
        <w:rPr>
          <w:del w:id="39" w:author="Oli.Howson" w:date="2025-01-06T22:30:00Z" w16du:dateUtc="2025-01-06T22:30:00Z"/>
        </w:rPr>
      </w:pPr>
      <w:del w:id="40" w:author="Oli.Howson" w:date="2025-01-06T22:30:00Z" w16du:dateUtc="2025-01-06T22:30:00Z">
        <w:r w:rsidDel="00FF6ACD">
          <w:delText>Once</w:delText>
        </w:r>
        <w:r w:rsidDel="00FF6ACD">
          <w:rPr>
            <w:spacing w:val="-13"/>
          </w:rPr>
          <w:delText xml:space="preserve"> </w:delText>
        </w:r>
        <w:r w:rsidDel="00FF6ACD">
          <w:delText>in</w:delText>
        </w:r>
        <w:r w:rsidDel="00FF6ACD">
          <w:rPr>
            <w:spacing w:val="-13"/>
          </w:rPr>
          <w:delText xml:space="preserve"> </w:delText>
        </w:r>
        <w:r w:rsidDel="00FF6ACD">
          <w:delText>the</w:delText>
        </w:r>
        <w:r w:rsidDel="00FF6ACD">
          <w:rPr>
            <w:spacing w:val="-15"/>
          </w:rPr>
          <w:delText xml:space="preserve"> </w:delText>
        </w:r>
        <w:r w:rsidDel="00FF6ACD">
          <w:delText>‘Libraries’</w:delText>
        </w:r>
        <w:r w:rsidDel="00FF6ACD">
          <w:rPr>
            <w:spacing w:val="-12"/>
          </w:rPr>
          <w:delText xml:space="preserve"> </w:delText>
        </w:r>
        <w:r w:rsidDel="00FF6ACD">
          <w:delText>menu,</w:delText>
        </w:r>
        <w:r w:rsidDel="00FF6ACD">
          <w:rPr>
            <w:spacing w:val="-13"/>
          </w:rPr>
          <w:delText xml:space="preserve"> </w:delText>
        </w:r>
        <w:r w:rsidDel="00FF6ACD">
          <w:delText>you</w:delText>
        </w:r>
        <w:r w:rsidDel="00FF6ACD">
          <w:rPr>
            <w:spacing w:val="-13"/>
          </w:rPr>
          <w:delText xml:space="preserve"> </w:delText>
        </w:r>
        <w:r w:rsidDel="00FF6ACD">
          <w:delText>will</w:delText>
        </w:r>
        <w:r w:rsidDel="00FF6ACD">
          <w:rPr>
            <w:spacing w:val="-13"/>
          </w:rPr>
          <w:delText xml:space="preserve"> </w:delText>
        </w:r>
        <w:r w:rsidDel="00FF6ACD">
          <w:delText>see</w:delText>
        </w:r>
        <w:r w:rsidDel="00FF6ACD">
          <w:rPr>
            <w:spacing w:val="-15"/>
          </w:rPr>
          <w:delText xml:space="preserve"> </w:delText>
        </w:r>
        <w:r w:rsidDel="00FF6ACD">
          <w:delText>an</w:delText>
        </w:r>
        <w:r w:rsidDel="00FF6ACD">
          <w:rPr>
            <w:spacing w:val="-12"/>
          </w:rPr>
          <w:delText xml:space="preserve"> </w:delText>
        </w:r>
        <w:r w:rsidDel="00FF6ACD">
          <w:delText>option</w:delText>
        </w:r>
        <w:r w:rsidDel="00FF6ACD">
          <w:rPr>
            <w:spacing w:val="-13"/>
          </w:rPr>
          <w:delText xml:space="preserve"> </w:delText>
        </w:r>
        <w:r w:rsidDel="00FF6ACD">
          <w:delText>to</w:delText>
        </w:r>
        <w:r w:rsidDel="00FF6ACD">
          <w:rPr>
            <w:spacing w:val="-13"/>
          </w:rPr>
          <w:delText xml:space="preserve"> </w:delText>
        </w:r>
        <w:r w:rsidDel="00FF6ACD">
          <w:delText>import</w:delText>
        </w:r>
        <w:r w:rsidDel="00FF6ACD">
          <w:rPr>
            <w:spacing w:val="-15"/>
          </w:rPr>
          <w:delText xml:space="preserve"> </w:delText>
        </w:r>
        <w:r w:rsidDel="00FF6ACD">
          <w:delText>a</w:delText>
        </w:r>
        <w:r w:rsidDel="00FF6ACD">
          <w:rPr>
            <w:spacing w:val="-12"/>
          </w:rPr>
          <w:delText xml:space="preserve"> </w:delText>
        </w:r>
        <w:r w:rsidDel="00FF6ACD">
          <w:delText>library.</w:delText>
        </w:r>
        <w:r w:rsidDel="00FF6ACD">
          <w:rPr>
            <w:spacing w:val="-13"/>
          </w:rPr>
          <w:delText xml:space="preserve"> </w:delText>
        </w:r>
        <w:r w:rsidDel="00FF6ACD">
          <w:delText>Click</w:delText>
        </w:r>
        <w:r w:rsidDel="00FF6ACD">
          <w:rPr>
            <w:spacing w:val="-13"/>
          </w:rPr>
          <w:delText xml:space="preserve"> </w:delText>
        </w:r>
        <w:r w:rsidDel="00FF6ACD">
          <w:delText>on</w:delText>
        </w:r>
        <w:r w:rsidDel="00FF6ACD">
          <w:rPr>
            <w:spacing w:val="-13"/>
          </w:rPr>
          <w:delText xml:space="preserve"> </w:delText>
        </w:r>
        <w:r w:rsidDel="00FF6ACD">
          <w:delText>this</w:delText>
        </w:r>
        <w:r w:rsidDel="00FF6ACD">
          <w:rPr>
            <w:spacing w:val="-13"/>
          </w:rPr>
          <w:delText xml:space="preserve"> </w:delText>
        </w:r>
        <w:r w:rsidDel="00FF6ACD">
          <w:delText>button</w:delText>
        </w:r>
        <w:r w:rsidDel="00FF6ACD">
          <w:rPr>
            <w:spacing w:val="-13"/>
          </w:rPr>
          <w:delText xml:space="preserve"> </w:delText>
        </w:r>
        <w:r w:rsidDel="00FF6ACD">
          <w:delText>and</w:delText>
        </w:r>
        <w:r w:rsidDel="00FF6ACD">
          <w:rPr>
            <w:spacing w:val="-13"/>
          </w:rPr>
          <w:delText xml:space="preserve"> </w:delText>
        </w:r>
        <w:r w:rsidDel="00FF6ACD">
          <w:delText>then</w:delText>
        </w:r>
        <w:r w:rsidDel="00FF6ACD">
          <w:rPr>
            <w:spacing w:val="-12"/>
          </w:rPr>
          <w:delText xml:space="preserve"> </w:delText>
        </w:r>
        <w:r w:rsidDel="00FF6ACD">
          <w:delText>select</w:delText>
        </w:r>
        <w:r w:rsidDel="00FF6ACD">
          <w:rPr>
            <w:spacing w:val="-15"/>
          </w:rPr>
          <w:delText xml:space="preserve"> </w:delText>
        </w:r>
        <w:r w:rsidDel="00FF6ACD">
          <w:delText>your recently downloaded zip file.</w:delText>
        </w:r>
      </w:del>
    </w:p>
    <w:p w14:paraId="5D642713" w14:textId="77777777" w:rsidR="00045F3C" w:rsidDel="00FF6ACD" w:rsidRDefault="00000000">
      <w:pPr>
        <w:pStyle w:val="BodyText"/>
        <w:spacing w:before="2"/>
        <w:rPr>
          <w:del w:id="41" w:author="Oli.Howson" w:date="2025-01-06T22:30:00Z" w16du:dateUtc="2025-01-06T22:30:00Z"/>
          <w:sz w:val="11"/>
        </w:rPr>
      </w:pPr>
      <w:del w:id="42" w:author="Oli.Howson" w:date="2025-01-06T22:30:00Z" w16du:dateUtc="2025-01-06T22:30:00Z">
        <w:r w:rsidDel="00FF6ACD">
          <w:rPr>
            <w:noProof/>
          </w:rPr>
          <w:drawing>
            <wp:anchor distT="0" distB="0" distL="0" distR="0" simplePos="0" relativeHeight="487588864" behindDoc="1" locked="0" layoutInCell="1" allowOverlap="1" wp14:anchorId="32ECB5B9" wp14:editId="3E043B3F">
              <wp:simplePos x="0" y="0"/>
              <wp:positionH relativeFrom="page">
                <wp:posOffset>457200</wp:posOffset>
              </wp:positionH>
              <wp:positionV relativeFrom="paragraph">
                <wp:posOffset>96982</wp:posOffset>
              </wp:positionV>
              <wp:extent cx="4894264" cy="2678906"/>
              <wp:effectExtent l="0" t="0" r="0" b="0"/>
              <wp:wrapTopAndBottom/>
              <wp:docPr id="7" name="Image 7" descr="Graphical user interface, text, application, chat or text message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Image 7" descr="Graphical user interface, text, application, chat or text message  Description automatically generated "/>
                      <pic:cNvPicPr/>
                    </pic:nvPicPr>
                    <pic:blipFill>
                      <a:blip r:embed="rId1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94264" cy="26789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663BE409" w14:textId="77777777" w:rsidR="00045F3C" w:rsidDel="00FF6ACD" w:rsidRDefault="00000000">
      <w:pPr>
        <w:pStyle w:val="BodyText"/>
        <w:spacing w:before="212"/>
        <w:ind w:left="119"/>
        <w:rPr>
          <w:del w:id="43" w:author="Oli.Howson" w:date="2025-01-06T22:30:00Z" w16du:dateUtc="2025-01-06T22:30:00Z"/>
        </w:rPr>
      </w:pPr>
      <w:del w:id="44" w:author="Oli.Howson" w:date="2025-01-06T22:30:00Z" w16du:dateUtc="2025-01-06T22:30:00Z">
        <w:r w:rsidDel="00FF6ACD">
          <w:rPr>
            <w:spacing w:val="-2"/>
          </w:rPr>
          <w:delText>You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will</w:delText>
        </w:r>
        <w:r w:rsidDel="00FF6ACD">
          <w:rPr>
            <w:spacing w:val="-7"/>
          </w:rPr>
          <w:delText xml:space="preserve"> </w:delText>
        </w:r>
        <w:r w:rsidDel="00FF6ACD">
          <w:rPr>
            <w:spacing w:val="-2"/>
          </w:rPr>
          <w:delText>then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receive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a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confirmation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message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to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inform</w:delText>
        </w:r>
        <w:r w:rsidDel="00FF6ACD">
          <w:rPr>
            <w:spacing w:val="-10"/>
          </w:rPr>
          <w:delText xml:space="preserve"> </w:delText>
        </w:r>
        <w:r w:rsidDel="00FF6ACD">
          <w:rPr>
            <w:spacing w:val="-2"/>
          </w:rPr>
          <w:delText>you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whether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library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has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been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successfully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2"/>
          </w:rPr>
          <w:delText>imported.</w:delText>
        </w:r>
      </w:del>
    </w:p>
    <w:p w14:paraId="22A808D6" w14:textId="77777777" w:rsidR="00045F3C" w:rsidRDefault="00000000">
      <w:pPr>
        <w:pStyle w:val="Heading1"/>
        <w:spacing w:before="185"/>
      </w:pPr>
      <w:bookmarkStart w:id="45" w:name="Pro-tip"/>
      <w:bookmarkEnd w:id="45"/>
      <w:r>
        <w:rPr>
          <w:color w:val="2E5395"/>
          <w:w w:val="85"/>
        </w:rPr>
        <w:t>Pro-</w:t>
      </w:r>
      <w:r>
        <w:rPr>
          <w:color w:val="2E5395"/>
          <w:spacing w:val="-5"/>
        </w:rPr>
        <w:t>tip</w:t>
      </w:r>
    </w:p>
    <w:p w14:paraId="2367ABDF" w14:textId="77777777" w:rsidR="00045F3C" w:rsidRDefault="00045F3C">
      <w:pPr>
        <w:pStyle w:val="BodyText"/>
        <w:spacing w:before="202"/>
        <w:rPr>
          <w:sz w:val="26"/>
        </w:rPr>
      </w:pPr>
    </w:p>
    <w:p w14:paraId="5B395158" w14:textId="77777777" w:rsidR="00045F3C" w:rsidRDefault="00000000">
      <w:pPr>
        <w:pStyle w:val="BodyText"/>
        <w:spacing w:line="268" w:lineRule="auto"/>
        <w:ind w:left="119" w:right="209"/>
      </w:pPr>
      <w:r>
        <w:t>When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sensor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first</w:t>
      </w:r>
      <w:r>
        <w:rPr>
          <w:spacing w:val="-14"/>
        </w:rPr>
        <w:t xml:space="preserve"> </w:t>
      </w:r>
      <w:r>
        <w:t>time,</w:t>
      </w:r>
      <w:r>
        <w:rPr>
          <w:spacing w:val="-11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useful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sample</w:t>
      </w:r>
      <w:r>
        <w:rPr>
          <w:spacing w:val="-13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provided</w:t>
      </w:r>
      <w:r>
        <w:rPr>
          <w:spacing w:val="-14"/>
        </w:rPr>
        <w:t xml:space="preserve"> </w:t>
      </w:r>
      <w:r>
        <w:t xml:space="preserve">by </w:t>
      </w:r>
      <w:r>
        <w:rPr>
          <w:w w:val="105"/>
        </w:rPr>
        <w:t>the</w:t>
      </w:r>
      <w:r>
        <w:rPr>
          <w:spacing w:val="-21"/>
          <w:w w:val="105"/>
        </w:rPr>
        <w:t xml:space="preserve"> </w:t>
      </w:r>
      <w:r>
        <w:rPr>
          <w:w w:val="105"/>
        </w:rPr>
        <w:t>manufacturer.</w:t>
      </w:r>
    </w:p>
    <w:p w14:paraId="40F273D0" w14:textId="77777777" w:rsidR="00045F3C" w:rsidRDefault="00045F3C">
      <w:pPr>
        <w:spacing w:line="268" w:lineRule="auto"/>
        <w:sectPr w:rsidR="00045F3C">
          <w:pgSz w:w="12240" w:h="15840"/>
          <w:pgMar w:top="880" w:right="620" w:bottom="1200" w:left="600" w:header="180" w:footer="1012" w:gutter="0"/>
          <w:cols w:space="720"/>
        </w:sectPr>
      </w:pPr>
    </w:p>
    <w:p w14:paraId="3051BA0C" w14:textId="77777777" w:rsidR="00045F3C" w:rsidDel="00FF6ACD" w:rsidRDefault="00000000">
      <w:pPr>
        <w:pStyle w:val="BodyText"/>
        <w:spacing w:before="100" w:line="268" w:lineRule="auto"/>
        <w:ind w:left="120"/>
        <w:rPr>
          <w:del w:id="46" w:author="Oli.Howson" w:date="2025-01-06T22:30:00Z" w16du:dateUtc="2025-01-06T22:30:00Z"/>
        </w:rPr>
      </w:pPr>
      <w:del w:id="47" w:author="Oli.Howson" w:date="2025-01-06T22:30:00Z" w16du:dateUtc="2025-01-06T22:30:00Z">
        <w:r w:rsidDel="00FF6ACD">
          <w:rPr>
            <w:spacing w:val="-2"/>
          </w:rPr>
          <w:lastRenderedPageBreak/>
          <w:delText>You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are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now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going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to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test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your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device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using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some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example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code.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Click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on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examples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tab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and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search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for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 xml:space="preserve">adxl. </w:delText>
        </w:r>
        <w:r w:rsidDel="00FF6ACD">
          <w:delText>Then select ADXL3xx.</w:delText>
        </w:r>
      </w:del>
    </w:p>
    <w:p w14:paraId="4A5B1CC6" w14:textId="77777777" w:rsidR="00045F3C" w:rsidDel="00FF6ACD" w:rsidRDefault="00045F3C">
      <w:pPr>
        <w:pStyle w:val="BodyText"/>
        <w:spacing w:before="2" w:after="1"/>
        <w:rPr>
          <w:del w:id="48" w:author="Oli.Howson" w:date="2025-01-06T22:30:00Z" w16du:dateUtc="2025-01-06T22:30:00Z"/>
          <w:sz w:val="13"/>
        </w:rPr>
      </w:pPr>
    </w:p>
    <w:p w14:paraId="246BBD89" w14:textId="77777777" w:rsidR="00045F3C" w:rsidDel="00FF6ACD" w:rsidRDefault="00000000">
      <w:pPr>
        <w:pStyle w:val="BodyText"/>
        <w:ind w:left="120" w:right="-130"/>
        <w:rPr>
          <w:del w:id="49" w:author="Oli.Howson" w:date="2025-01-06T22:30:00Z" w16du:dateUtc="2025-01-06T22:30:00Z"/>
          <w:sz w:val="20"/>
        </w:rPr>
      </w:pPr>
      <w:del w:id="50" w:author="Oli.Howson" w:date="2025-01-06T22:30:00Z" w16du:dateUtc="2025-01-06T22:30:00Z">
        <w:r w:rsidDel="00FF6ACD">
          <w:rPr>
            <w:noProof/>
            <w:sz w:val="20"/>
          </w:rPr>
          <w:drawing>
            <wp:inline distT="0" distB="0" distL="0" distR="0" wp14:anchorId="4361ACD7" wp14:editId="6085F9BE">
              <wp:extent cx="6973879" cy="4794504"/>
              <wp:effectExtent l="0" t="0" r="0" b="0"/>
              <wp:docPr id="8" name="Image 8" descr="Graphical user interface, text, application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 8" descr="Graphical user interface, text, application  Description automatically generated "/>
                      <pic:cNvPicPr/>
                    </pic:nvPicPr>
                    <pic:blipFill>
                      <a:blip r:embed="rId1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73879" cy="47945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452EFEF" w14:textId="77777777" w:rsidR="00045F3C" w:rsidRDefault="00000000">
      <w:pPr>
        <w:pStyle w:val="BodyText"/>
        <w:ind w:left="120" w:right="-130"/>
        <w:pPrChange w:id="51" w:author="Oli.Howson" w:date="2025-01-06T22:30:00Z" w16du:dateUtc="2025-01-06T22:30:00Z">
          <w:pPr>
            <w:pStyle w:val="BodyText"/>
            <w:spacing w:before="66"/>
            <w:ind w:left="120"/>
          </w:pPr>
        </w:pPrChange>
      </w:pPr>
      <w:del w:id="52" w:author="Oli.Howson" w:date="2025-01-06T22:30:00Z" w16du:dateUtc="2025-01-06T22:30:00Z">
        <w:r w:rsidDel="00FF6ACD">
          <w:delText>Upload</w:delText>
        </w:r>
        <w:r w:rsidDel="00FF6ACD">
          <w:rPr>
            <w:spacing w:val="-9"/>
          </w:rPr>
          <w:delText xml:space="preserve"> </w:delText>
        </w:r>
        <w:r w:rsidDel="00FF6ACD">
          <w:delText>this</w:delText>
        </w:r>
        <w:r w:rsidDel="00FF6ACD">
          <w:rPr>
            <w:spacing w:val="-7"/>
          </w:rPr>
          <w:delText xml:space="preserve"> </w:delText>
        </w:r>
        <w:r w:rsidDel="00FF6ACD">
          <w:delText>file</w:delText>
        </w:r>
        <w:r w:rsidDel="00FF6ACD">
          <w:rPr>
            <w:spacing w:val="-7"/>
          </w:rPr>
          <w:delText xml:space="preserve"> </w:delText>
        </w:r>
        <w:r w:rsidDel="00FF6ACD">
          <w:delText>to</w:delText>
        </w:r>
        <w:r w:rsidDel="00FF6ACD">
          <w:rPr>
            <w:spacing w:val="-7"/>
          </w:rPr>
          <w:delText xml:space="preserve"> </w:delText>
        </w:r>
        <w:r w:rsidDel="00FF6ACD">
          <w:delText>your</w:delText>
        </w:r>
        <w:r w:rsidDel="00FF6ACD">
          <w:rPr>
            <w:spacing w:val="-8"/>
          </w:rPr>
          <w:delText xml:space="preserve"> </w:delText>
        </w:r>
        <w:r w:rsidDel="00FF6ACD">
          <w:rPr>
            <w:spacing w:val="-2"/>
          </w:rPr>
          <w:delText>device</w:delText>
        </w:r>
      </w:del>
      <w:r>
        <w:rPr>
          <w:spacing w:val="-2"/>
        </w:rPr>
        <w:t>.</w:t>
      </w:r>
    </w:p>
    <w:p w14:paraId="0CCB8263" w14:textId="77777777" w:rsidR="00045F3C" w:rsidRDefault="00000000">
      <w:pPr>
        <w:pStyle w:val="Heading1"/>
        <w:spacing w:before="184"/>
      </w:pPr>
      <w:bookmarkStart w:id="53" w:name="Testing_your_device_while_attached_to_th"/>
      <w:bookmarkEnd w:id="53"/>
      <w:r>
        <w:rPr>
          <w:color w:val="2E5395"/>
          <w:w w:val="90"/>
        </w:rPr>
        <w:t>Testing</w:t>
      </w:r>
      <w:r>
        <w:rPr>
          <w:color w:val="2E5395"/>
          <w:spacing w:val="-5"/>
        </w:rPr>
        <w:t xml:space="preserve"> </w:t>
      </w:r>
      <w:r>
        <w:rPr>
          <w:color w:val="2E5395"/>
          <w:w w:val="90"/>
        </w:rPr>
        <w:t>your</w:t>
      </w:r>
      <w:r>
        <w:rPr>
          <w:color w:val="2E5395"/>
          <w:spacing w:val="-4"/>
        </w:rPr>
        <w:t xml:space="preserve"> </w:t>
      </w:r>
      <w:r>
        <w:rPr>
          <w:color w:val="2E5395"/>
          <w:w w:val="90"/>
        </w:rPr>
        <w:t>device</w:t>
      </w:r>
      <w:r>
        <w:rPr>
          <w:color w:val="2E5395"/>
          <w:spacing w:val="-4"/>
        </w:rPr>
        <w:t xml:space="preserve"> </w:t>
      </w:r>
      <w:r>
        <w:rPr>
          <w:color w:val="2E5395"/>
          <w:w w:val="90"/>
        </w:rPr>
        <w:t>while</w:t>
      </w:r>
      <w:r>
        <w:rPr>
          <w:color w:val="2E5395"/>
          <w:spacing w:val="-3"/>
        </w:rPr>
        <w:t xml:space="preserve"> </w:t>
      </w:r>
      <w:r>
        <w:rPr>
          <w:color w:val="2E5395"/>
          <w:w w:val="90"/>
        </w:rPr>
        <w:t>attached</w:t>
      </w:r>
      <w:r>
        <w:rPr>
          <w:color w:val="2E5395"/>
          <w:spacing w:val="-5"/>
        </w:rPr>
        <w:t xml:space="preserve"> </w:t>
      </w:r>
      <w:r>
        <w:rPr>
          <w:color w:val="2E5395"/>
          <w:w w:val="90"/>
        </w:rPr>
        <w:t>to</w:t>
      </w:r>
      <w:r>
        <w:rPr>
          <w:color w:val="2E5395"/>
          <w:spacing w:val="-4"/>
        </w:rPr>
        <w:t xml:space="preserve"> </w:t>
      </w:r>
      <w:r>
        <w:rPr>
          <w:color w:val="2E5395"/>
          <w:w w:val="90"/>
        </w:rPr>
        <w:t>the</w:t>
      </w:r>
      <w:r>
        <w:rPr>
          <w:color w:val="2E5395"/>
          <w:spacing w:val="-3"/>
        </w:rPr>
        <w:t xml:space="preserve"> </w:t>
      </w:r>
      <w:r>
        <w:rPr>
          <w:color w:val="2E5395"/>
          <w:spacing w:val="-2"/>
          <w:w w:val="90"/>
        </w:rPr>
        <w:t>computer</w:t>
      </w:r>
    </w:p>
    <w:p w14:paraId="7655CC47" w14:textId="77777777" w:rsidR="00045F3C" w:rsidRDefault="00045F3C">
      <w:pPr>
        <w:pStyle w:val="BodyText"/>
        <w:spacing w:before="202"/>
        <w:rPr>
          <w:sz w:val="26"/>
        </w:rPr>
      </w:pPr>
    </w:p>
    <w:p w14:paraId="548AC876" w14:textId="77777777" w:rsidR="00045F3C" w:rsidRDefault="00000000">
      <w:pPr>
        <w:pStyle w:val="BodyText"/>
        <w:spacing w:before="1" w:line="268" w:lineRule="auto"/>
        <w:ind w:left="120" w:hanging="1"/>
      </w:pPr>
      <w:r>
        <w:t>Once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uploaded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device,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monitor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left-hand menu.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show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readings</w:t>
      </w:r>
      <w:r>
        <w:rPr>
          <w:spacing w:val="-15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currently</w:t>
      </w:r>
      <w:r>
        <w:rPr>
          <w:spacing w:val="-14"/>
        </w:rPr>
        <w:t xml:space="preserve"> </w:t>
      </w:r>
      <w:r>
        <w:t>taking.</w:t>
      </w:r>
      <w:r>
        <w:rPr>
          <w:spacing w:val="-14"/>
        </w:rPr>
        <w:t xml:space="preserve"> </w:t>
      </w:r>
      <w:r>
        <w:t>Move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accelerometer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that the readings change.</w:t>
      </w:r>
    </w:p>
    <w:p w14:paraId="220FBAC7" w14:textId="77777777" w:rsidR="00045F3C" w:rsidRDefault="00045F3C">
      <w:pPr>
        <w:spacing w:line="268" w:lineRule="auto"/>
        <w:rPr>
          <w:ins w:id="54" w:author="Oli.Howson" w:date="2025-01-06T22:32:00Z" w16du:dateUtc="2025-01-06T22:32:00Z"/>
        </w:rPr>
      </w:pPr>
    </w:p>
    <w:p w14:paraId="6305C3BC" w14:textId="77777777" w:rsidR="00FF6ACD" w:rsidDel="00FF6ACD" w:rsidRDefault="00FF6ACD">
      <w:pPr>
        <w:pStyle w:val="BodyText"/>
        <w:spacing w:before="9"/>
        <w:rPr>
          <w:del w:id="55" w:author="Oli.Howson" w:date="2025-01-06T22:32:00Z" w16du:dateUtc="2025-01-06T22:32:00Z"/>
        </w:rPr>
      </w:pPr>
      <w:ins w:id="56" w:author="Oli.Howson" w:date="2025-01-06T22:32:00Z" w16du:dateUtc="2025-01-06T22:32:00Z">
        <w:r>
          <w:t>You need these lines of code at the top of the file:</w:t>
        </w:r>
      </w:ins>
    </w:p>
    <w:p w14:paraId="2CF8BFED" w14:textId="77777777" w:rsidR="00FF6ACD" w:rsidRDefault="00FF6ACD">
      <w:pPr>
        <w:spacing w:line="268" w:lineRule="auto"/>
        <w:rPr>
          <w:ins w:id="57" w:author="Oli.Howson" w:date="2025-01-06T22:32:00Z" w16du:dateUtc="2025-01-06T22:32:00Z"/>
        </w:rPr>
      </w:pPr>
    </w:p>
    <w:p w14:paraId="3524BE3A" w14:textId="77777777" w:rsidR="00FF6ACD" w:rsidRDefault="00FF6ACD">
      <w:pPr>
        <w:spacing w:line="268" w:lineRule="auto"/>
        <w:rPr>
          <w:ins w:id="58" w:author="Oli.Howson" w:date="2025-01-06T22:32:00Z" w16du:dateUtc="2025-01-06T22:32:00Z"/>
        </w:rPr>
      </w:pPr>
    </w:p>
    <w:p w14:paraId="1698FE80" w14:textId="77777777" w:rsidR="00FF6ACD" w:rsidRDefault="00FF6ACD">
      <w:pPr>
        <w:spacing w:line="268" w:lineRule="auto"/>
        <w:rPr>
          <w:ins w:id="59" w:author="Oli.Howson" w:date="2025-01-06T22:33:00Z" w16du:dateUtc="2025-01-06T22:33:00Z"/>
        </w:rPr>
      </w:pPr>
      <w:ins w:id="60" w:author="Oli.Howson" w:date="2025-01-06T22:33:00Z" w16du:dateUtc="2025-01-06T22:33:00Z">
        <w:r>
          <w:rPr>
            <w:noProof/>
          </w:rPr>
          <w:drawing>
            <wp:inline distT="0" distB="0" distL="0" distR="0" wp14:anchorId="04C23132" wp14:editId="565956D7">
              <wp:extent cx="5486400" cy="774700"/>
              <wp:effectExtent l="0" t="0" r="0" b="0"/>
              <wp:docPr id="1058249784" name="Picture 4" descr="A close-up of a numb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58249784" name="Picture 4" descr="A close-up of a number&#10;&#10;Description automatically generated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7747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5D8D81C" w14:textId="77777777" w:rsidR="00FF6ACD" w:rsidRDefault="00FF6ACD">
      <w:pPr>
        <w:spacing w:line="268" w:lineRule="auto"/>
        <w:rPr>
          <w:ins w:id="61" w:author="Oli.Howson" w:date="2025-01-06T22:33:00Z" w16du:dateUtc="2025-01-06T22:33:00Z"/>
        </w:rPr>
      </w:pPr>
      <w:ins w:id="62" w:author="Oli.Howson" w:date="2025-01-06T22:33:00Z" w16du:dateUtc="2025-01-06T22:33:00Z">
        <w:r>
          <w:t>These lines of code need to be added to setup:</w:t>
        </w:r>
      </w:ins>
    </w:p>
    <w:p w14:paraId="29108A0B" w14:textId="77777777" w:rsidR="00FF6ACD" w:rsidRDefault="00FF6ACD">
      <w:pPr>
        <w:spacing w:line="268" w:lineRule="auto"/>
        <w:rPr>
          <w:ins w:id="63" w:author="Oli.Howson" w:date="2025-01-06T22:34:00Z" w16du:dateUtc="2025-01-06T22:34:00Z"/>
        </w:rPr>
      </w:pPr>
      <w:ins w:id="64" w:author="Oli.Howson" w:date="2025-01-06T22:33:00Z" w16du:dateUtc="2025-01-06T22:33:00Z">
        <w:r>
          <w:rPr>
            <w:noProof/>
          </w:rPr>
          <w:drawing>
            <wp:inline distT="0" distB="0" distL="0" distR="0" wp14:anchorId="73D7C516" wp14:editId="25924449">
              <wp:extent cx="6997700" cy="3754755"/>
              <wp:effectExtent l="0" t="0" r="0" b="4445"/>
              <wp:docPr id="103752641" name="Picture 5" descr="A screenshot of a computer pro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3752641" name="Picture 5" descr="A screenshot of a computer program&#10;&#10;Description automatically generated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97700" cy="3754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5" w:author="Oli.Howson" w:date="2025-01-06T22:34:00Z" w16du:dateUtc="2025-01-06T22:34:00Z">
        <w:r>
          <w:t>And these lines of code into the loop.</w:t>
        </w:r>
      </w:ins>
    </w:p>
    <w:p w14:paraId="6B393CB1" w14:textId="43299B7D" w:rsidR="00FF6ACD" w:rsidRDefault="00FF6ACD">
      <w:pPr>
        <w:spacing w:line="268" w:lineRule="auto"/>
        <w:rPr>
          <w:ins w:id="66" w:author="Oli.Howson" w:date="2025-01-06T22:32:00Z" w16du:dateUtc="2025-01-06T22:32:00Z"/>
        </w:rPr>
        <w:sectPr w:rsidR="00FF6ACD">
          <w:pgSz w:w="12240" w:h="15840"/>
          <w:pgMar w:top="880" w:right="620" w:bottom="1200" w:left="600" w:header="180" w:footer="1012" w:gutter="0"/>
          <w:cols w:space="720"/>
        </w:sectPr>
      </w:pPr>
      <w:ins w:id="67" w:author="Oli.Howson" w:date="2025-01-06T22:34:00Z" w16du:dateUtc="2025-01-06T22:34:00Z">
        <w:r>
          <w:rPr>
            <w:noProof/>
          </w:rPr>
          <w:lastRenderedPageBreak/>
          <w:drawing>
            <wp:inline distT="0" distB="0" distL="0" distR="0" wp14:anchorId="2E3EF39C" wp14:editId="23673A02">
              <wp:extent cx="5143500" cy="4572000"/>
              <wp:effectExtent l="0" t="0" r="0" b="0"/>
              <wp:docPr id="1261293644" name="Picture 6" descr="A screen shot of a computer cod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61293644" name="Picture 6" descr="A screen shot of a computer code&#10;&#10;Description automatically generated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500" cy="4572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CCD608" w14:textId="31A70195" w:rsidR="00FF6ACD" w:rsidRDefault="00FF6ACD">
      <w:pPr>
        <w:pStyle w:val="BodyText"/>
        <w:spacing w:before="9"/>
        <w:rPr>
          <w:sz w:val="7"/>
        </w:rPr>
      </w:pPr>
    </w:p>
    <w:p w14:paraId="0ABE9A7F" w14:textId="77777777" w:rsidR="00045F3C" w:rsidRDefault="00000000">
      <w:pPr>
        <w:pStyle w:val="BodyText"/>
        <w:ind w:left="120"/>
        <w:rPr>
          <w:sz w:val="20"/>
        </w:rPr>
      </w:pPr>
      <w:del w:id="68" w:author="Oli.Howson" w:date="2025-01-06T22:34:00Z" w16du:dateUtc="2025-01-06T22:34:00Z">
        <w:r w:rsidDel="00FF6ACD">
          <w:rPr>
            <w:noProof/>
            <w:sz w:val="20"/>
          </w:rPr>
          <w:drawing>
            <wp:inline distT="0" distB="0" distL="0" distR="0" wp14:anchorId="00248CB9" wp14:editId="6EFAED18">
              <wp:extent cx="4463232" cy="3276600"/>
              <wp:effectExtent l="0" t="0" r="0" b="0"/>
              <wp:docPr id="9" name="Image 9" descr="Graphical user interface, text, application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 9" descr="Graphical user interface, text, application  Description automatically generated 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63232" cy="3276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D39B794" w14:textId="4C8687D2" w:rsidR="00045F3C" w:rsidRDefault="00000000">
      <w:pPr>
        <w:pStyle w:val="BodyText"/>
        <w:spacing w:before="192" w:line="268" w:lineRule="auto"/>
        <w:ind w:left="119" w:right="209"/>
      </w:pPr>
      <w:r>
        <w:t>At</w:t>
      </w:r>
      <w:r>
        <w:rPr>
          <w:spacing w:val="-17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stage,</w:t>
      </w:r>
      <w:r>
        <w:rPr>
          <w:spacing w:val="-17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now</w:t>
      </w:r>
      <w:r>
        <w:rPr>
          <w:spacing w:val="-18"/>
        </w:rPr>
        <w:t xml:space="preserve"> </w:t>
      </w:r>
      <w:r>
        <w:t>know</w:t>
      </w:r>
      <w:r>
        <w:rPr>
          <w:spacing w:val="-18"/>
        </w:rPr>
        <w:t xml:space="preserve"> </w:t>
      </w:r>
      <w:r>
        <w:t>whether</w:t>
      </w:r>
      <w:r>
        <w:rPr>
          <w:spacing w:val="-15"/>
        </w:rPr>
        <w:t xml:space="preserve"> </w:t>
      </w:r>
      <w:r>
        <w:t>or</w:t>
      </w:r>
      <w:r>
        <w:rPr>
          <w:spacing w:val="-17"/>
        </w:rPr>
        <w:t xml:space="preserve"> </w:t>
      </w:r>
      <w:r>
        <w:t>not</w:t>
      </w:r>
      <w:r>
        <w:rPr>
          <w:spacing w:val="-18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device</w:t>
      </w:r>
      <w:r>
        <w:rPr>
          <w:spacing w:val="-18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taking</w:t>
      </w:r>
      <w:r>
        <w:rPr>
          <w:spacing w:val="-17"/>
        </w:rPr>
        <w:t xml:space="preserve"> </w:t>
      </w:r>
      <w:r>
        <w:t>readings</w:t>
      </w:r>
      <w:ins w:id="69" w:author="Oli.Howson" w:date="2025-01-06T22:35:00Z" w16du:dateUtc="2025-01-06T22:35:00Z">
        <w:r w:rsidR="00FF6ACD">
          <w:t xml:space="preserve"> by checking the readings on the monitor when you have pressed the button</w:t>
        </w:r>
      </w:ins>
      <w:r>
        <w:t>.</w:t>
      </w:r>
      <w:r>
        <w:rPr>
          <w:spacing w:val="-15"/>
        </w:rPr>
        <w:t xml:space="preserve"> </w:t>
      </w:r>
      <w:r>
        <w:t>We</w:t>
      </w:r>
      <w:r>
        <w:rPr>
          <w:spacing w:val="-17"/>
        </w:rPr>
        <w:t xml:space="preserve"> </w:t>
      </w:r>
      <w:r>
        <w:t>now</w:t>
      </w:r>
      <w:r>
        <w:rPr>
          <w:spacing w:val="-18"/>
        </w:rPr>
        <w:t xml:space="preserve"> </w:t>
      </w:r>
      <w:r>
        <w:t>want</w:t>
      </w:r>
      <w:r>
        <w:rPr>
          <w:spacing w:val="-18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send</w:t>
      </w:r>
      <w:r>
        <w:rPr>
          <w:spacing w:val="-17"/>
        </w:rPr>
        <w:t xml:space="preserve"> </w:t>
      </w:r>
      <w:r>
        <w:t>these</w:t>
      </w:r>
      <w:r>
        <w:rPr>
          <w:spacing w:val="-17"/>
        </w:rPr>
        <w:t xml:space="preserve"> </w:t>
      </w:r>
      <w:r>
        <w:t>readings 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Arduino</w:t>
      </w:r>
      <w:r>
        <w:rPr>
          <w:spacing w:val="-6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readings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throughout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day.</w:t>
      </w:r>
    </w:p>
    <w:p w14:paraId="3A448082" w14:textId="385DE62E" w:rsidR="00045F3C" w:rsidDel="00FF6ACD" w:rsidRDefault="00000000">
      <w:pPr>
        <w:pStyle w:val="BodyText"/>
        <w:spacing w:before="163"/>
        <w:ind w:left="119"/>
        <w:rPr>
          <w:del w:id="70" w:author="Oli.Howson" w:date="2025-01-06T22:40:00Z" w16du:dateUtc="2025-01-06T22:40:00Z"/>
        </w:rPr>
      </w:pPr>
      <w:r>
        <w:t>You</w:t>
      </w:r>
      <w:r>
        <w:rPr>
          <w:spacing w:val="-16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now</w:t>
      </w:r>
      <w:r>
        <w:rPr>
          <w:spacing w:val="-17"/>
        </w:rPr>
        <w:t xml:space="preserve"> </w:t>
      </w:r>
      <w:r>
        <w:t>return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Arduino</w:t>
      </w:r>
      <w:r>
        <w:rPr>
          <w:spacing w:val="-16"/>
        </w:rPr>
        <w:t xml:space="preserve"> </w:t>
      </w:r>
      <w:r>
        <w:t>IoT</w:t>
      </w:r>
      <w:r>
        <w:rPr>
          <w:spacing w:val="-14"/>
        </w:rPr>
        <w:t xml:space="preserve"> </w:t>
      </w:r>
      <w:r>
        <w:t>Cloud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new</w:t>
      </w:r>
      <w:r>
        <w:rPr>
          <w:spacing w:val="-17"/>
        </w:rPr>
        <w:t xml:space="preserve"> </w:t>
      </w:r>
      <w:r>
        <w:rPr>
          <w:spacing w:val="-2"/>
        </w:rPr>
        <w:t>thing.</w:t>
      </w:r>
      <w:ins w:id="71" w:author="Oli.Howson" w:date="2025-01-06T22:40:00Z" w16du:dateUtc="2025-01-06T22:40:00Z">
        <w:r w:rsidR="00FF6ACD">
          <w:rPr>
            <w:sz w:val="13"/>
          </w:rPr>
          <w:t xml:space="preserve"> </w:t>
        </w:r>
      </w:ins>
    </w:p>
    <w:p w14:paraId="7102C999" w14:textId="4BF45B8E" w:rsidR="00045F3C" w:rsidDel="00FF6ACD" w:rsidRDefault="00000000">
      <w:pPr>
        <w:pStyle w:val="BodyText"/>
        <w:spacing w:before="7"/>
        <w:rPr>
          <w:del w:id="72" w:author="Oli.Howson" w:date="2025-01-06T22:40:00Z" w16du:dateUtc="2025-01-06T22:40:00Z"/>
          <w:sz w:val="13"/>
        </w:rPr>
      </w:pPr>
      <w:del w:id="73" w:author="Oli.Howson" w:date="2025-01-06T22:40:00Z" w16du:dateUtc="2025-01-06T22:40:00Z">
        <w:r w:rsidDel="00FF6ACD">
          <w:rPr>
            <w:noProof/>
          </w:rPr>
          <w:drawing>
            <wp:anchor distT="0" distB="0" distL="0" distR="0" simplePos="0" relativeHeight="487589376" behindDoc="1" locked="0" layoutInCell="1" allowOverlap="1" wp14:anchorId="05061216" wp14:editId="40B73666">
              <wp:simplePos x="0" y="0"/>
              <wp:positionH relativeFrom="page">
                <wp:posOffset>457200</wp:posOffset>
              </wp:positionH>
              <wp:positionV relativeFrom="paragraph">
                <wp:posOffset>115156</wp:posOffset>
              </wp:positionV>
              <wp:extent cx="4442629" cy="2349055"/>
              <wp:effectExtent l="0" t="0" r="0" b="0"/>
              <wp:wrapTopAndBottom/>
              <wp:docPr id="10" name="Image 10" descr="Graphical user interface, text, application, email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Image 10" descr="Graphical user interface, text, application, email  Description automatically generated "/>
                      <pic:cNvPicPr/>
                    </pic:nvPicPr>
                    <pic:blipFill>
                      <a:blip r:embed="rId2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42629" cy="2349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12FCF2A3" w14:textId="4E26D3D3" w:rsidR="00045F3C" w:rsidRDefault="00000000" w:rsidP="00FF6ACD">
      <w:pPr>
        <w:pStyle w:val="BodyText"/>
        <w:spacing w:before="163"/>
        <w:ind w:left="119"/>
        <w:rPr>
          <w:ins w:id="74" w:author="Oli.Howson" w:date="2025-01-06T22:40:00Z" w16du:dateUtc="2025-01-06T22:40:00Z"/>
        </w:rPr>
      </w:pPr>
      <w:r>
        <w:t>You</w:t>
      </w:r>
      <w:r>
        <w:rPr>
          <w:spacing w:val="-18"/>
        </w:rPr>
        <w:t xml:space="preserve"> </w:t>
      </w:r>
      <w:r>
        <w:t>should</w:t>
      </w:r>
      <w:r>
        <w:rPr>
          <w:spacing w:val="-17"/>
        </w:rPr>
        <w:t xml:space="preserve"> </w:t>
      </w:r>
      <w:r>
        <w:t>name</w:t>
      </w:r>
      <w:r>
        <w:rPr>
          <w:spacing w:val="-18"/>
        </w:rPr>
        <w:t xml:space="preserve"> </w:t>
      </w:r>
      <w:r>
        <w:t>your</w:t>
      </w:r>
      <w:r>
        <w:rPr>
          <w:spacing w:val="-18"/>
        </w:rPr>
        <w:t xml:space="preserve"> </w:t>
      </w:r>
      <w:r>
        <w:t>thing</w:t>
      </w:r>
      <w:r>
        <w:rPr>
          <w:spacing w:val="-18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descriptive</w:t>
      </w:r>
      <w:r>
        <w:rPr>
          <w:spacing w:val="-18"/>
        </w:rPr>
        <w:t xml:space="preserve"> </w:t>
      </w:r>
      <w:r>
        <w:t>name</w:t>
      </w:r>
      <w:r>
        <w:rPr>
          <w:spacing w:val="-19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choose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board</w:t>
      </w:r>
      <w:r>
        <w:rPr>
          <w:spacing w:val="-17"/>
        </w:rPr>
        <w:t xml:space="preserve"> </w:t>
      </w:r>
      <w:r>
        <w:t>which</w:t>
      </w:r>
      <w:r>
        <w:rPr>
          <w:spacing w:val="-18"/>
        </w:rPr>
        <w:t xml:space="preserve"> </w:t>
      </w:r>
      <w:r>
        <w:t>it</w:t>
      </w:r>
      <w:r>
        <w:rPr>
          <w:spacing w:val="-19"/>
        </w:rPr>
        <w:t xml:space="preserve"> </w:t>
      </w:r>
      <w:r>
        <w:t>will</w:t>
      </w:r>
      <w:r>
        <w:rPr>
          <w:spacing w:val="-17"/>
        </w:rPr>
        <w:t xml:space="preserve"> </w:t>
      </w:r>
      <w:r>
        <w:t>run</w:t>
      </w:r>
      <w:r>
        <w:rPr>
          <w:spacing w:val="-18"/>
        </w:rPr>
        <w:t xml:space="preserve"> </w:t>
      </w:r>
      <w:r>
        <w:t>on.</w:t>
      </w:r>
      <w:r>
        <w:rPr>
          <w:spacing w:val="-16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should</w:t>
      </w:r>
      <w:r>
        <w:rPr>
          <w:spacing w:val="-18"/>
        </w:rPr>
        <w:t xml:space="preserve"> </w:t>
      </w:r>
      <w:r>
        <w:t>then create</w:t>
      </w:r>
      <w:r>
        <w:rPr>
          <w:spacing w:val="-3"/>
        </w:rPr>
        <w:t xml:space="preserve"> </w:t>
      </w:r>
      <w:del w:id="75" w:author="Oli.Howson" w:date="2025-01-06T22:40:00Z" w16du:dateUtc="2025-01-06T22:40:00Z">
        <w:r w:rsidDel="00FF6ACD">
          <w:delText>a</w:delText>
        </w:r>
        <w:r w:rsidDel="00FF6ACD">
          <w:rPr>
            <w:spacing w:val="-3"/>
          </w:rPr>
          <w:delText xml:space="preserve"> </w:delText>
        </w:r>
        <w:r w:rsidDel="00FF6ACD">
          <w:delText>new</w:delText>
        </w:r>
        <w:r w:rsidDel="00FF6ACD">
          <w:rPr>
            <w:spacing w:val="-3"/>
          </w:rPr>
          <w:delText xml:space="preserve"> </w:delText>
        </w:r>
        <w:r w:rsidDel="00FF6ACD">
          <w:delText>property.</w:delText>
        </w:r>
        <w:r w:rsidDel="00FF6ACD">
          <w:rPr>
            <w:spacing w:val="-3"/>
          </w:rPr>
          <w:delText xml:space="preserve"> </w:delText>
        </w:r>
        <w:r w:rsidDel="00FF6ACD">
          <w:delText>The</w:delText>
        </w:r>
        <w:r w:rsidDel="00FF6ACD">
          <w:rPr>
            <w:spacing w:val="-3"/>
          </w:rPr>
          <w:delText xml:space="preserve"> </w:delText>
        </w:r>
        <w:r w:rsidDel="00FF6ACD">
          <w:delText>first</w:delText>
        </w:r>
        <w:r w:rsidDel="00FF6ACD">
          <w:rPr>
            <w:spacing w:val="-4"/>
          </w:rPr>
          <w:delText xml:space="preserve"> </w:delText>
        </w:r>
        <w:r w:rsidDel="00FF6ACD">
          <w:delText>property</w:delText>
        </w:r>
        <w:r w:rsidDel="00FF6ACD">
          <w:rPr>
            <w:spacing w:val="-3"/>
          </w:rPr>
          <w:delText xml:space="preserve"> </w:delText>
        </w:r>
        <w:r w:rsidDel="00FF6ACD">
          <w:delText>has</w:delText>
        </w:r>
        <w:r w:rsidDel="00FF6ACD">
          <w:rPr>
            <w:spacing w:val="-3"/>
          </w:rPr>
          <w:delText xml:space="preserve"> </w:delText>
        </w:r>
        <w:r w:rsidDel="00FF6ACD">
          <w:delText>been</w:delText>
        </w:r>
        <w:r w:rsidDel="00FF6ACD">
          <w:rPr>
            <w:spacing w:val="-3"/>
          </w:rPr>
          <w:delText xml:space="preserve"> </w:delText>
        </w:r>
        <w:r w:rsidDel="00FF6ACD">
          <w:delText>named</w:delText>
        </w:r>
        <w:r w:rsidDel="00FF6ACD">
          <w:rPr>
            <w:spacing w:val="-3"/>
          </w:rPr>
          <w:delText xml:space="preserve"> </w:delText>
        </w:r>
        <w:r w:rsidDel="00FF6ACD">
          <w:delText>xAxis.</w:delText>
        </w:r>
      </w:del>
      <w:ins w:id="76" w:author="Oli.Howson" w:date="2025-01-06T22:40:00Z" w16du:dateUtc="2025-01-06T22:40:00Z">
        <w:r w:rsidR="00FF6ACD">
          <w:t xml:space="preserve">float variables for the </w:t>
        </w:r>
        <w:r w:rsidR="00920477">
          <w:t>x, y and z readings and the calculated g-</w:t>
        </w:r>
        <w:r w:rsidR="00FF6ACD">
          <w:t>force.</w:t>
        </w:r>
      </w:ins>
    </w:p>
    <w:p w14:paraId="1A5D0A20" w14:textId="77777777" w:rsidR="00FF6ACD" w:rsidRDefault="00FF6ACD">
      <w:pPr>
        <w:pStyle w:val="BodyText"/>
        <w:spacing w:before="163"/>
        <w:ind w:left="119"/>
        <w:pPrChange w:id="77" w:author="Oli.Howson" w:date="2025-01-06T22:40:00Z" w16du:dateUtc="2025-01-06T22:40:00Z">
          <w:pPr>
            <w:pStyle w:val="BodyText"/>
            <w:spacing w:before="136" w:line="271" w:lineRule="auto"/>
            <w:ind w:left="119"/>
          </w:pPr>
        </w:pPrChange>
      </w:pPr>
    </w:p>
    <w:p w14:paraId="0CF51B07" w14:textId="034721D3" w:rsidR="00045F3C" w:rsidRDefault="00FF6ACD">
      <w:pPr>
        <w:spacing w:line="271" w:lineRule="auto"/>
        <w:sectPr w:rsidR="00045F3C">
          <w:pgSz w:w="12240" w:h="15840"/>
          <w:pgMar w:top="880" w:right="620" w:bottom="1200" w:left="600" w:header="180" w:footer="1012" w:gutter="0"/>
          <w:cols w:space="720"/>
        </w:sectPr>
      </w:pPr>
      <w:ins w:id="78" w:author="Oli.Howson" w:date="2025-01-06T22:41:00Z" w16du:dateUtc="2025-01-06T22:41:00Z">
        <w:r>
          <w:rPr>
            <w:noProof/>
          </w:rPr>
          <w:drawing>
            <wp:inline distT="0" distB="0" distL="0" distR="0" wp14:anchorId="5AE96010" wp14:editId="5246226C">
              <wp:extent cx="6997700" cy="2787015"/>
              <wp:effectExtent l="0" t="0" r="0" b="0"/>
              <wp:docPr id="1865490596" name="Picture 7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65490596" name="Picture 7" descr="A screenshot of a computer&#10;&#10;Description automatically generated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97700" cy="2787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1A9DC8" w14:textId="77777777" w:rsidR="00045F3C" w:rsidRDefault="00045F3C">
      <w:pPr>
        <w:pStyle w:val="BodyText"/>
        <w:spacing w:before="9"/>
        <w:rPr>
          <w:sz w:val="7"/>
        </w:rPr>
      </w:pPr>
    </w:p>
    <w:p w14:paraId="4223CB03" w14:textId="77777777" w:rsidR="00045F3C" w:rsidRDefault="00000000">
      <w:pPr>
        <w:pStyle w:val="BodyText"/>
        <w:ind w:left="120"/>
        <w:rPr>
          <w:sz w:val="20"/>
        </w:rPr>
      </w:pPr>
      <w:del w:id="79" w:author="Oli.Howson" w:date="2025-01-06T22:41:00Z" w16du:dateUtc="2025-01-06T22:41:00Z">
        <w:r w:rsidDel="00FF6ACD">
          <w:rPr>
            <w:noProof/>
            <w:sz w:val="20"/>
          </w:rPr>
          <w:drawing>
            <wp:inline distT="0" distB="0" distL="0" distR="0" wp14:anchorId="2D1D600C" wp14:editId="5A6EA0A7">
              <wp:extent cx="3883328" cy="3888486"/>
              <wp:effectExtent l="0" t="0" r="0" b="0"/>
              <wp:docPr id="11" name="Image 11" descr="Graphical user interface, website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 11" descr="Graphical user interface, website  Description automatically generated 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3328" cy="38884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2300542" w14:textId="77777777" w:rsidR="00045F3C" w:rsidDel="00FF6ACD" w:rsidRDefault="00045F3C">
      <w:pPr>
        <w:pStyle w:val="BodyText"/>
        <w:spacing w:before="235"/>
        <w:rPr>
          <w:del w:id="80" w:author="Oli.Howson" w:date="2025-01-06T22:41:00Z" w16du:dateUtc="2025-01-06T22:41:00Z"/>
        </w:rPr>
      </w:pPr>
    </w:p>
    <w:p w14:paraId="3746A6A5" w14:textId="77777777" w:rsidR="00045F3C" w:rsidDel="00FF6ACD" w:rsidRDefault="00000000">
      <w:pPr>
        <w:pStyle w:val="BodyText"/>
        <w:ind w:left="119"/>
        <w:rPr>
          <w:del w:id="81" w:author="Oli.Howson" w:date="2025-01-06T22:41:00Z" w16du:dateUtc="2025-01-06T22:41:00Z"/>
        </w:rPr>
      </w:pPr>
      <w:del w:id="82" w:author="Oli.Howson" w:date="2025-01-06T22:41:00Z" w16du:dateUtc="2025-01-06T22:41:00Z">
        <w:r w:rsidDel="00FF6ACD">
          <w:rPr>
            <w:spacing w:val="-4"/>
          </w:rPr>
          <w:delText>Repeat</w:delText>
        </w:r>
        <w:r w:rsidDel="00FF6ACD">
          <w:rPr>
            <w:spacing w:val="-13"/>
          </w:rPr>
          <w:delText xml:space="preserve"> </w:delText>
        </w:r>
        <w:r w:rsidDel="00FF6ACD">
          <w:rPr>
            <w:spacing w:val="-4"/>
          </w:rPr>
          <w:delText>the</w:delText>
        </w:r>
        <w:r w:rsidDel="00FF6ACD">
          <w:rPr>
            <w:spacing w:val="-9"/>
          </w:rPr>
          <w:delText xml:space="preserve"> </w:delText>
        </w:r>
        <w:r w:rsidDel="00FF6ACD">
          <w:rPr>
            <w:spacing w:val="-4"/>
          </w:rPr>
          <w:delText>same</w:delText>
        </w:r>
        <w:r w:rsidDel="00FF6ACD">
          <w:rPr>
            <w:spacing w:val="-12"/>
          </w:rPr>
          <w:delText xml:space="preserve"> </w:delText>
        </w:r>
        <w:r w:rsidDel="00FF6ACD">
          <w:rPr>
            <w:spacing w:val="-4"/>
          </w:rPr>
          <w:delText>process</w:delText>
        </w:r>
        <w:r w:rsidDel="00FF6ACD">
          <w:rPr>
            <w:spacing w:val="-11"/>
          </w:rPr>
          <w:delText xml:space="preserve"> </w:delText>
        </w:r>
        <w:r w:rsidDel="00FF6ACD">
          <w:rPr>
            <w:spacing w:val="-4"/>
          </w:rPr>
          <w:delText>for</w:delText>
        </w:r>
        <w:r w:rsidDel="00FF6ACD">
          <w:rPr>
            <w:spacing w:val="-11"/>
          </w:rPr>
          <w:delText xml:space="preserve"> </w:delText>
        </w:r>
        <w:r w:rsidDel="00FF6ACD">
          <w:rPr>
            <w:spacing w:val="-4"/>
          </w:rPr>
          <w:delText>the</w:delText>
        </w:r>
        <w:r w:rsidDel="00FF6ACD">
          <w:rPr>
            <w:spacing w:val="-11"/>
          </w:rPr>
          <w:delText xml:space="preserve"> </w:delText>
        </w:r>
        <w:r w:rsidDel="00FF6ACD">
          <w:rPr>
            <w:spacing w:val="-4"/>
          </w:rPr>
          <w:delText>yAxis</w:delText>
        </w:r>
        <w:r w:rsidDel="00FF6ACD">
          <w:rPr>
            <w:spacing w:val="-12"/>
          </w:rPr>
          <w:delText xml:space="preserve"> </w:delText>
        </w:r>
        <w:r w:rsidDel="00FF6ACD">
          <w:rPr>
            <w:spacing w:val="-4"/>
          </w:rPr>
          <w:delText>and</w:delText>
        </w:r>
        <w:r w:rsidDel="00FF6ACD">
          <w:rPr>
            <w:spacing w:val="-11"/>
          </w:rPr>
          <w:delText xml:space="preserve"> </w:delText>
        </w:r>
        <w:r w:rsidDel="00FF6ACD">
          <w:rPr>
            <w:spacing w:val="-4"/>
          </w:rPr>
          <w:delText>zAxis.</w:delText>
        </w:r>
      </w:del>
    </w:p>
    <w:p w14:paraId="2C73D08C" w14:textId="14B69D79" w:rsidR="00045F3C" w:rsidRDefault="00000000">
      <w:pPr>
        <w:pStyle w:val="BodyText"/>
        <w:spacing w:before="192" w:line="268" w:lineRule="auto"/>
        <w:ind w:left="119"/>
      </w:pP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should</w:t>
      </w:r>
      <w:r>
        <w:rPr>
          <w:spacing w:val="-11"/>
        </w:rPr>
        <w:t xml:space="preserve"> </w:t>
      </w:r>
      <w:r>
        <w:rPr>
          <w:spacing w:val="-2"/>
        </w:rPr>
        <w:t>now</w:t>
      </w:r>
      <w:r>
        <w:rPr>
          <w:spacing w:val="-13"/>
        </w:rPr>
        <w:t xml:space="preserve"> </w:t>
      </w:r>
      <w:r>
        <w:rPr>
          <w:spacing w:val="-2"/>
        </w:rPr>
        <w:t>select</w:t>
      </w:r>
      <w:r>
        <w:rPr>
          <w:spacing w:val="-12"/>
        </w:rPr>
        <w:t xml:space="preserve"> </w:t>
      </w:r>
      <w:r>
        <w:rPr>
          <w:spacing w:val="-2"/>
        </w:rPr>
        <w:t>‘Edit</w:t>
      </w:r>
      <w:r>
        <w:rPr>
          <w:spacing w:val="-12"/>
        </w:rPr>
        <w:t xml:space="preserve"> </w:t>
      </w:r>
      <w:r>
        <w:rPr>
          <w:spacing w:val="-2"/>
        </w:rPr>
        <w:t>sketch’.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take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basic</w:t>
      </w:r>
      <w:r>
        <w:rPr>
          <w:spacing w:val="-12"/>
        </w:rPr>
        <w:t xml:space="preserve"> </w:t>
      </w:r>
      <w:r>
        <w:rPr>
          <w:spacing w:val="-2"/>
        </w:rPr>
        <w:t>code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been</w:t>
      </w:r>
      <w:r>
        <w:rPr>
          <w:spacing w:val="-12"/>
        </w:rPr>
        <w:t xml:space="preserve"> </w:t>
      </w:r>
      <w:r>
        <w:rPr>
          <w:spacing w:val="-2"/>
        </w:rPr>
        <w:t>automatically</w:t>
      </w:r>
      <w:r>
        <w:rPr>
          <w:spacing w:val="-12"/>
        </w:rPr>
        <w:t xml:space="preserve"> </w:t>
      </w:r>
      <w:r>
        <w:rPr>
          <w:spacing w:val="-2"/>
        </w:rPr>
        <w:t xml:space="preserve">generated. </w:t>
      </w:r>
      <w:del w:id="83" w:author="Oli.Howson" w:date="2025-01-06T22:41:00Z" w16du:dateUtc="2025-01-06T22:41:00Z">
        <w:r w:rsidDel="00FF6ACD">
          <w:delText>You</w:delText>
        </w:r>
        <w:r w:rsidDel="00FF6ACD">
          <w:rPr>
            <w:spacing w:val="-18"/>
          </w:rPr>
          <w:delText xml:space="preserve"> </w:delText>
        </w:r>
        <w:r w:rsidDel="00FF6ACD">
          <w:delText>now</w:delText>
        </w:r>
        <w:r w:rsidDel="00FF6ACD">
          <w:rPr>
            <w:spacing w:val="-19"/>
          </w:rPr>
          <w:delText xml:space="preserve"> </w:delText>
        </w:r>
        <w:r w:rsidDel="00FF6ACD">
          <w:delText>need</w:delText>
        </w:r>
        <w:r w:rsidDel="00FF6ACD">
          <w:rPr>
            <w:spacing w:val="-18"/>
          </w:rPr>
          <w:delText xml:space="preserve"> </w:delText>
        </w:r>
        <w:r w:rsidDel="00FF6ACD">
          <w:delText>to</w:delText>
        </w:r>
        <w:r w:rsidDel="00FF6ACD">
          <w:rPr>
            <w:spacing w:val="-17"/>
          </w:rPr>
          <w:delText xml:space="preserve"> </w:delText>
        </w:r>
        <w:r w:rsidDel="00FF6ACD">
          <w:delText>write</w:delText>
        </w:r>
        <w:r w:rsidDel="00FF6ACD">
          <w:rPr>
            <w:spacing w:val="-16"/>
          </w:rPr>
          <w:delText xml:space="preserve"> </w:delText>
        </w:r>
        <w:r w:rsidDel="00FF6ACD">
          <w:delText>the</w:delText>
        </w:r>
        <w:r w:rsidDel="00FF6ACD">
          <w:rPr>
            <w:spacing w:val="-18"/>
          </w:rPr>
          <w:delText xml:space="preserve"> </w:delText>
        </w:r>
        <w:r w:rsidDel="00FF6ACD">
          <w:delText>sensor</w:delText>
        </w:r>
        <w:r w:rsidDel="00FF6ACD">
          <w:rPr>
            <w:spacing w:val="-16"/>
          </w:rPr>
          <w:delText xml:space="preserve"> </w:delText>
        </w:r>
        <w:r w:rsidDel="00FF6ACD">
          <w:delText>value</w:delText>
        </w:r>
        <w:r w:rsidDel="00FF6ACD">
          <w:rPr>
            <w:spacing w:val="-18"/>
          </w:rPr>
          <w:delText xml:space="preserve"> </w:delText>
        </w:r>
        <w:r w:rsidDel="00FF6ACD">
          <w:delText>back</w:delText>
        </w:r>
        <w:r w:rsidDel="00FF6ACD">
          <w:rPr>
            <w:spacing w:val="-18"/>
          </w:rPr>
          <w:delText xml:space="preserve"> </w:delText>
        </w:r>
        <w:r w:rsidDel="00FF6ACD">
          <w:delText>to</w:delText>
        </w:r>
        <w:r w:rsidDel="00FF6ACD">
          <w:rPr>
            <w:spacing w:val="-16"/>
          </w:rPr>
          <w:delText xml:space="preserve"> </w:delText>
        </w:r>
        <w:r w:rsidDel="00FF6ACD">
          <w:delText>the</w:delText>
        </w:r>
        <w:r w:rsidDel="00FF6ACD">
          <w:rPr>
            <w:spacing w:val="-18"/>
          </w:rPr>
          <w:delText xml:space="preserve"> </w:delText>
        </w:r>
        <w:r w:rsidDel="00FF6ACD">
          <w:delText>variable</w:delText>
        </w:r>
        <w:r w:rsidDel="00FF6ACD">
          <w:rPr>
            <w:spacing w:val="-18"/>
          </w:rPr>
          <w:delText xml:space="preserve"> </w:delText>
        </w:r>
        <w:r w:rsidDel="00FF6ACD">
          <w:delText>‘reading’</w:delText>
        </w:r>
        <w:r w:rsidDel="00FF6ACD">
          <w:rPr>
            <w:spacing w:val="-18"/>
          </w:rPr>
          <w:delText xml:space="preserve"> </w:delText>
        </w:r>
        <w:r w:rsidDel="00FF6ACD">
          <w:delText>so</w:delText>
        </w:r>
        <w:r w:rsidDel="00FF6ACD">
          <w:rPr>
            <w:spacing w:val="-17"/>
          </w:rPr>
          <w:delText xml:space="preserve"> </w:delText>
        </w:r>
        <w:r w:rsidDel="00FF6ACD">
          <w:delText>that</w:delText>
        </w:r>
        <w:r w:rsidDel="00FF6ACD">
          <w:rPr>
            <w:spacing w:val="-19"/>
          </w:rPr>
          <w:delText xml:space="preserve"> </w:delText>
        </w:r>
        <w:r w:rsidDel="00FF6ACD">
          <w:delText>it</w:delText>
        </w:r>
        <w:r w:rsidDel="00FF6ACD">
          <w:rPr>
            <w:spacing w:val="-19"/>
          </w:rPr>
          <w:delText xml:space="preserve"> </w:delText>
        </w:r>
        <w:r w:rsidDel="00FF6ACD">
          <w:delText>can</w:delText>
        </w:r>
        <w:r w:rsidDel="00FF6ACD">
          <w:rPr>
            <w:spacing w:val="-16"/>
          </w:rPr>
          <w:delText xml:space="preserve"> </w:delText>
        </w:r>
        <w:r w:rsidDel="00FF6ACD">
          <w:delText>be</w:delText>
        </w:r>
        <w:r w:rsidDel="00FF6ACD">
          <w:rPr>
            <w:spacing w:val="-17"/>
          </w:rPr>
          <w:delText xml:space="preserve"> </w:delText>
        </w:r>
        <w:r w:rsidDel="00FF6ACD">
          <w:delText>sent</w:delText>
        </w:r>
        <w:r w:rsidDel="00FF6ACD">
          <w:rPr>
            <w:spacing w:val="-17"/>
          </w:rPr>
          <w:delText xml:space="preserve"> </w:delText>
        </w:r>
        <w:r w:rsidDel="00FF6ACD">
          <w:delText>back</w:delText>
        </w:r>
        <w:r w:rsidDel="00FF6ACD">
          <w:rPr>
            <w:spacing w:val="-18"/>
          </w:rPr>
          <w:delText xml:space="preserve"> </w:delText>
        </w:r>
        <w:r w:rsidDel="00FF6ACD">
          <w:delText>to</w:delText>
        </w:r>
        <w:r w:rsidDel="00FF6ACD">
          <w:rPr>
            <w:spacing w:val="-16"/>
          </w:rPr>
          <w:delText xml:space="preserve"> </w:delText>
        </w:r>
        <w:r w:rsidDel="00FF6ACD">
          <w:delText>the</w:delText>
        </w:r>
        <w:r w:rsidDel="00FF6ACD">
          <w:rPr>
            <w:spacing w:val="-19"/>
          </w:rPr>
          <w:delText xml:space="preserve"> </w:delText>
        </w:r>
        <w:r w:rsidDel="00FF6ACD">
          <w:delText>IoT</w:delText>
        </w:r>
        <w:r w:rsidDel="00FF6ACD">
          <w:rPr>
            <w:spacing w:val="-19"/>
          </w:rPr>
          <w:delText xml:space="preserve"> </w:delText>
        </w:r>
        <w:r w:rsidDel="00FF6ACD">
          <w:rPr>
            <w:spacing w:val="-2"/>
          </w:rPr>
          <w:delText>cloud.</w:delText>
        </w:r>
      </w:del>
      <w:ins w:id="84" w:author="Oli.Howson" w:date="2025-01-06T22:41:00Z" w16du:dateUtc="2025-01-06T22:41:00Z">
        <w:r w:rsidR="00FF6ACD">
          <w:t xml:space="preserve">Copy in the same code that you used earlier, but </w:t>
        </w:r>
      </w:ins>
      <w:ins w:id="85" w:author="Oli.Howson" w:date="2025-01-06T22:42:00Z" w16du:dateUtc="2025-01-06T22:42:00Z">
        <w:r w:rsidR="00FF6ACD">
          <w:t>at the end of the loop, add in code to copy the readings to the cloud variables.</w:t>
        </w:r>
      </w:ins>
    </w:p>
    <w:p w14:paraId="2803542A" w14:textId="77777777" w:rsidR="00045F3C" w:rsidRDefault="00045F3C">
      <w:pPr>
        <w:spacing w:line="268" w:lineRule="auto"/>
        <w:rPr>
          <w:ins w:id="86" w:author="Oli.Howson" w:date="2025-01-06T22:41:00Z" w16du:dateUtc="2025-01-06T22:41:00Z"/>
        </w:rPr>
      </w:pPr>
    </w:p>
    <w:p w14:paraId="72146512" w14:textId="589BC1DF" w:rsidR="00FF6ACD" w:rsidDel="00FF6ACD" w:rsidRDefault="00FF6ACD">
      <w:pPr>
        <w:spacing w:line="268" w:lineRule="auto"/>
        <w:rPr>
          <w:del w:id="87" w:author="Oli.Howson" w:date="2025-01-06T22:43:00Z" w16du:dateUtc="2025-01-06T22:43:00Z"/>
        </w:rPr>
        <w:sectPr w:rsidR="00FF6ACD" w:rsidDel="00FF6ACD">
          <w:pgSz w:w="12240" w:h="15840"/>
          <w:pgMar w:top="880" w:right="620" w:bottom="1200" w:left="600" w:header="180" w:footer="1012" w:gutter="0"/>
          <w:cols w:space="720"/>
        </w:sectPr>
      </w:pPr>
      <w:ins w:id="88" w:author="Oli.Howson" w:date="2025-01-06T22:42:00Z" w16du:dateUtc="2025-01-06T22:42:00Z">
        <w:r>
          <w:rPr>
            <w:noProof/>
          </w:rPr>
          <w:drawing>
            <wp:inline distT="0" distB="0" distL="0" distR="0" wp14:anchorId="6A696A2A" wp14:editId="675A7B8E">
              <wp:extent cx="4000500" cy="1257300"/>
              <wp:effectExtent l="0" t="0" r="0" b="0"/>
              <wp:docPr id="2021244991" name="Picture 8" descr="A white background with black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1244991" name="Picture 8" descr="A white background with black text&#10;&#10;Description automatically generated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00500" cy="1257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376580E" w14:textId="77777777" w:rsidR="00045F3C" w:rsidDel="00FF6ACD" w:rsidRDefault="00045F3C">
      <w:pPr>
        <w:spacing w:line="268" w:lineRule="auto"/>
        <w:rPr>
          <w:del w:id="89" w:author="Oli.Howson" w:date="2025-01-06T22:42:00Z" w16du:dateUtc="2025-01-06T22:42:00Z"/>
          <w:sz w:val="7"/>
        </w:rPr>
        <w:pPrChange w:id="90" w:author="Oli.Howson" w:date="2025-01-06T22:43:00Z" w16du:dateUtc="2025-01-06T22:43:00Z">
          <w:pPr>
            <w:pStyle w:val="BodyText"/>
            <w:spacing w:before="9"/>
          </w:pPr>
        </w:pPrChange>
      </w:pPr>
    </w:p>
    <w:p w14:paraId="3E1CD5F2" w14:textId="77777777" w:rsidR="00045F3C" w:rsidDel="00FF6ACD" w:rsidRDefault="00000000">
      <w:pPr>
        <w:rPr>
          <w:del w:id="91" w:author="Oli.Howson" w:date="2025-01-06T22:42:00Z" w16du:dateUtc="2025-01-06T22:42:00Z"/>
          <w:sz w:val="20"/>
        </w:rPr>
        <w:pPrChange w:id="92" w:author="Oli.Howson" w:date="2025-01-06T22:43:00Z" w16du:dateUtc="2025-01-06T22:43:00Z">
          <w:pPr>
            <w:pStyle w:val="BodyText"/>
            <w:ind w:left="120"/>
          </w:pPr>
        </w:pPrChange>
      </w:pPr>
      <w:del w:id="93" w:author="Oli.Howson" w:date="2025-01-06T22:42:00Z" w16du:dateUtc="2025-01-06T22:42:00Z">
        <w:r w:rsidDel="00FF6ACD">
          <w:rPr>
            <w:noProof/>
            <w:sz w:val="20"/>
          </w:rPr>
          <w:drawing>
            <wp:inline distT="0" distB="0" distL="0" distR="0" wp14:anchorId="54DEE806" wp14:editId="71F9999A">
              <wp:extent cx="4085859" cy="5222938"/>
              <wp:effectExtent l="0" t="0" r="0" b="0"/>
              <wp:docPr id="12" name="Image 12" descr="Text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Image 12" descr="Text  Description automatically generated "/>
                      <pic:cNvPicPr/>
                    </pic:nvPicPr>
                    <pic:blipFill>
                      <a:blip r:embed="rId2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85859" cy="52229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3487BFA" w14:textId="77777777" w:rsidR="00045F3C" w:rsidDel="00FF6ACD" w:rsidRDefault="00000000">
      <w:pPr>
        <w:rPr>
          <w:del w:id="94" w:author="Oli.Howson" w:date="2025-01-06T22:42:00Z" w16du:dateUtc="2025-01-06T22:42:00Z"/>
        </w:rPr>
        <w:pPrChange w:id="95" w:author="Oli.Howson" w:date="2025-01-06T22:43:00Z" w16du:dateUtc="2025-01-06T22:43:00Z">
          <w:pPr>
            <w:pStyle w:val="BodyText"/>
            <w:spacing w:before="211"/>
            <w:ind w:left="119"/>
          </w:pPr>
        </w:pPrChange>
      </w:pPr>
      <w:del w:id="96" w:author="Oli.Howson" w:date="2025-01-06T22:42:00Z" w16du:dateUtc="2025-01-06T22:42:00Z">
        <w:r w:rsidDel="00FF6ACD">
          <w:delText>You</w:delText>
        </w:r>
        <w:r w:rsidDel="00FF6ACD">
          <w:rPr>
            <w:spacing w:val="-19"/>
          </w:rPr>
          <w:delText xml:space="preserve"> </w:delText>
        </w:r>
        <w:r w:rsidDel="00FF6ACD">
          <w:delText>should</w:delText>
        </w:r>
        <w:r w:rsidDel="00FF6ACD">
          <w:rPr>
            <w:spacing w:val="-17"/>
          </w:rPr>
          <w:delText xml:space="preserve"> </w:delText>
        </w:r>
        <w:r w:rsidDel="00FF6ACD">
          <w:delText>now</w:delText>
        </w:r>
        <w:r w:rsidDel="00FF6ACD">
          <w:rPr>
            <w:spacing w:val="-19"/>
          </w:rPr>
          <w:delText xml:space="preserve"> </w:delText>
        </w:r>
        <w:r w:rsidDel="00FF6ACD">
          <w:delText>insert</w:delText>
        </w:r>
        <w:r w:rsidDel="00FF6ACD">
          <w:rPr>
            <w:spacing w:val="-18"/>
          </w:rPr>
          <w:delText xml:space="preserve"> </w:delText>
        </w:r>
        <w:r w:rsidDel="00FF6ACD">
          <w:delText>the</w:delText>
        </w:r>
        <w:r w:rsidDel="00FF6ACD">
          <w:rPr>
            <w:spacing w:val="-18"/>
          </w:rPr>
          <w:delText xml:space="preserve"> </w:delText>
        </w:r>
        <w:r w:rsidDel="00FF6ACD">
          <w:delText>code</w:delText>
        </w:r>
        <w:r w:rsidDel="00FF6ACD">
          <w:rPr>
            <w:spacing w:val="-19"/>
          </w:rPr>
          <w:delText xml:space="preserve"> </w:delText>
        </w:r>
        <w:r w:rsidDel="00FF6ACD">
          <w:delText>from</w:delText>
        </w:r>
        <w:r w:rsidDel="00FF6ACD">
          <w:rPr>
            <w:spacing w:val="-19"/>
          </w:rPr>
          <w:delText xml:space="preserve"> </w:delText>
        </w:r>
        <w:r w:rsidDel="00FF6ACD">
          <w:delText>the</w:delText>
        </w:r>
        <w:r w:rsidDel="00FF6ACD">
          <w:rPr>
            <w:spacing w:val="-17"/>
          </w:rPr>
          <w:delText xml:space="preserve"> </w:delText>
        </w:r>
        <w:r w:rsidDel="00FF6ACD">
          <w:delText>example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4"/>
          </w:rPr>
          <w:delText>file.</w:delText>
        </w:r>
      </w:del>
    </w:p>
    <w:p w14:paraId="3EC92892" w14:textId="77777777" w:rsidR="00045F3C" w:rsidDel="00FF6ACD" w:rsidRDefault="00000000">
      <w:pPr>
        <w:rPr>
          <w:del w:id="97" w:author="Oli.Howson" w:date="2025-01-06T22:42:00Z" w16du:dateUtc="2025-01-06T22:42:00Z"/>
          <w:sz w:val="13"/>
        </w:rPr>
        <w:pPrChange w:id="98" w:author="Oli.Howson" w:date="2025-01-06T22:43:00Z" w16du:dateUtc="2025-01-06T22:43:00Z">
          <w:pPr>
            <w:pStyle w:val="BodyText"/>
            <w:spacing w:before="7"/>
          </w:pPr>
        </w:pPrChange>
      </w:pPr>
      <w:del w:id="99" w:author="Oli.Howson" w:date="2025-01-06T22:42:00Z" w16du:dateUtc="2025-01-06T22:42:00Z">
        <w:r w:rsidDel="00FF6ACD">
          <w:rPr>
            <w:noProof/>
          </w:rPr>
          <w:drawing>
            <wp:anchor distT="0" distB="0" distL="0" distR="0" simplePos="0" relativeHeight="487589888" behindDoc="1" locked="0" layoutInCell="1" allowOverlap="1" wp14:anchorId="445FEA6E" wp14:editId="56618E25">
              <wp:simplePos x="0" y="0"/>
              <wp:positionH relativeFrom="page">
                <wp:posOffset>457200</wp:posOffset>
              </wp:positionH>
              <wp:positionV relativeFrom="paragraph">
                <wp:posOffset>114897</wp:posOffset>
              </wp:positionV>
              <wp:extent cx="4317765" cy="2531364"/>
              <wp:effectExtent l="0" t="0" r="0" b="0"/>
              <wp:wrapTopAndBottom/>
              <wp:docPr id="13" name="Image 13" descr="A picture containing graphical user interface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Image 13" descr="A picture containing graphical user interface  Description automatically generated "/>
                      <pic:cNvPicPr/>
                    </pic:nvPicPr>
                    <pic:blipFill>
                      <a:blip r:embed="rId2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17765" cy="25313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46264188" w14:textId="77777777" w:rsidR="00045F3C" w:rsidDel="00FF6ACD" w:rsidRDefault="00045F3C">
      <w:pPr>
        <w:rPr>
          <w:del w:id="100" w:author="Oli.Howson" w:date="2025-01-06T22:42:00Z" w16du:dateUtc="2025-01-06T22:42:00Z"/>
        </w:rPr>
        <w:pPrChange w:id="101" w:author="Oli.Howson" w:date="2025-01-06T22:43:00Z" w16du:dateUtc="2025-01-06T22:43:00Z">
          <w:pPr>
            <w:pStyle w:val="BodyText"/>
            <w:spacing w:before="14"/>
          </w:pPr>
        </w:pPrChange>
      </w:pPr>
    </w:p>
    <w:p w14:paraId="44ACC5BD" w14:textId="77777777" w:rsidR="00045F3C" w:rsidDel="00FF6ACD" w:rsidRDefault="00000000" w:rsidP="00FF6ACD">
      <w:pPr>
        <w:rPr>
          <w:del w:id="102" w:author="Oli.Howson" w:date="2025-01-06T22:43:00Z" w16du:dateUtc="2025-01-06T22:43:00Z"/>
        </w:rPr>
      </w:pPr>
      <w:del w:id="103" w:author="Oli.Howson" w:date="2025-01-06T22:42:00Z" w16du:dateUtc="2025-01-06T22:42:00Z">
        <w:r w:rsidDel="00FF6ACD">
          <w:delText>Firstly,</w:delText>
        </w:r>
        <w:r w:rsidDel="00FF6ACD">
          <w:rPr>
            <w:spacing w:val="-14"/>
          </w:rPr>
          <w:delText xml:space="preserve"> </w:delText>
        </w:r>
        <w:r w:rsidDel="00FF6ACD">
          <w:delText>initiate</w:delText>
        </w:r>
        <w:r w:rsidDel="00FF6ACD">
          <w:rPr>
            <w:spacing w:val="-14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constants</w:delText>
        </w:r>
        <w:r w:rsidDel="00FF6ACD">
          <w:rPr>
            <w:spacing w:val="-15"/>
          </w:rPr>
          <w:delText xml:space="preserve"> </w:delText>
        </w:r>
        <w:r w:rsidDel="00FF6ACD">
          <w:delText>at</w:delText>
        </w:r>
        <w:r w:rsidDel="00FF6ACD">
          <w:rPr>
            <w:spacing w:val="-14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start</w:delText>
        </w:r>
        <w:r w:rsidDel="00FF6ACD">
          <w:rPr>
            <w:spacing w:val="-15"/>
          </w:rPr>
          <w:delText xml:space="preserve"> </w:delText>
        </w:r>
        <w:r w:rsidDel="00FF6ACD">
          <w:delText>of</w:delText>
        </w:r>
        <w:r w:rsidDel="00FF6ACD">
          <w:rPr>
            <w:spacing w:val="-13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program.</w:delText>
        </w:r>
        <w:r w:rsidDel="00FF6ACD">
          <w:rPr>
            <w:spacing w:val="-13"/>
          </w:rPr>
          <w:delText xml:space="preserve"> </w:delText>
        </w:r>
        <w:r w:rsidDel="00FF6ACD">
          <w:delText>You</w:delText>
        </w:r>
        <w:r w:rsidDel="00FF6ACD">
          <w:rPr>
            <w:spacing w:val="-13"/>
          </w:rPr>
          <w:delText xml:space="preserve"> </w:delText>
        </w:r>
        <w:r w:rsidDel="00FF6ACD">
          <w:delText>should</w:delText>
        </w:r>
        <w:r w:rsidDel="00FF6ACD">
          <w:rPr>
            <w:spacing w:val="-15"/>
          </w:rPr>
          <w:delText xml:space="preserve"> </w:delText>
        </w:r>
        <w:r w:rsidDel="00FF6ACD">
          <w:delText>then</w:delText>
        </w:r>
        <w:r w:rsidDel="00FF6ACD">
          <w:rPr>
            <w:spacing w:val="-13"/>
          </w:rPr>
          <w:delText xml:space="preserve"> </w:delText>
        </w:r>
        <w:r w:rsidDel="00FF6ACD">
          <w:delText>complete</w:delText>
        </w:r>
        <w:r w:rsidDel="00FF6ACD">
          <w:rPr>
            <w:spacing w:val="-12"/>
          </w:rPr>
          <w:delText xml:space="preserve"> </w:delText>
        </w:r>
        <w:r w:rsidDel="00FF6ACD">
          <w:delText>the</w:delText>
        </w:r>
        <w:r w:rsidDel="00FF6ACD">
          <w:rPr>
            <w:spacing w:val="-12"/>
          </w:rPr>
          <w:delText xml:space="preserve"> </w:delText>
        </w:r>
        <w:r w:rsidDel="00FF6ACD">
          <w:delText>set-up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loop.</w:delText>
        </w:r>
      </w:del>
    </w:p>
    <w:p w14:paraId="287DD6BC" w14:textId="77777777" w:rsidR="00FF6ACD" w:rsidRDefault="00FF6ACD" w:rsidP="00FF6ACD">
      <w:pPr>
        <w:rPr>
          <w:ins w:id="104" w:author="Oli.Howson" w:date="2025-01-06T22:43:00Z" w16du:dateUtc="2025-01-06T22:43:00Z"/>
        </w:rPr>
      </w:pPr>
    </w:p>
    <w:p w14:paraId="332ABA81" w14:textId="77777777" w:rsidR="00045F3C" w:rsidDel="00FF6ACD" w:rsidRDefault="00045F3C">
      <w:pPr>
        <w:rPr>
          <w:del w:id="105" w:author="Oli.Howson" w:date="2025-01-06T22:43:00Z" w16du:dateUtc="2025-01-06T22:43:00Z"/>
        </w:rPr>
        <w:sectPr w:rsidR="00045F3C" w:rsidDel="00FF6ACD">
          <w:pgSz w:w="12240" w:h="15840"/>
          <w:pgMar w:top="880" w:right="620" w:bottom="1200" w:left="600" w:header="180" w:footer="1012" w:gutter="0"/>
          <w:cols w:space="720"/>
        </w:sectPr>
      </w:pPr>
    </w:p>
    <w:p w14:paraId="0941AE59" w14:textId="77777777" w:rsidR="00045F3C" w:rsidDel="00FF6ACD" w:rsidRDefault="00000000">
      <w:pPr>
        <w:rPr>
          <w:del w:id="106" w:author="Oli.Howson" w:date="2025-01-06T22:43:00Z" w16du:dateUtc="2025-01-06T22:43:00Z"/>
        </w:rPr>
        <w:pPrChange w:id="107" w:author="Oli.Howson" w:date="2025-01-06T22:43:00Z" w16du:dateUtc="2025-01-06T22:43:00Z">
          <w:pPr>
            <w:pStyle w:val="BodyText"/>
            <w:spacing w:before="100"/>
            <w:ind w:left="120"/>
          </w:pPr>
        </w:pPrChange>
      </w:pPr>
      <w:del w:id="108" w:author="Oli.Howson" w:date="2025-01-06T22:43:00Z" w16du:dateUtc="2025-01-06T22:43:00Z">
        <w:r w:rsidDel="00FF6ACD">
          <w:rPr>
            <w:spacing w:val="-2"/>
          </w:rPr>
          <w:delText>This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completes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rPr>
            <w:spacing w:val="-2"/>
          </w:rPr>
          <w:delText>set-up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loop.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You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now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need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to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add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3"/>
          </w:rPr>
          <w:delText xml:space="preserve"> </w:delText>
        </w:r>
        <w:r w:rsidDel="00FF6ACD">
          <w:rPr>
            <w:spacing w:val="-2"/>
          </w:rPr>
          <w:delText>main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loop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which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handles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4"/>
          </w:rPr>
          <w:delText xml:space="preserve"> </w:delText>
        </w:r>
        <w:r w:rsidDel="00FF6ACD">
          <w:rPr>
            <w:spacing w:val="-2"/>
          </w:rPr>
          <w:delText>readings.</w:delText>
        </w:r>
      </w:del>
    </w:p>
    <w:p w14:paraId="37CA4AC0" w14:textId="77777777" w:rsidR="00045F3C" w:rsidDel="00FF6ACD" w:rsidRDefault="00000000">
      <w:pPr>
        <w:pStyle w:val="BodyText"/>
        <w:spacing w:before="8"/>
        <w:rPr>
          <w:del w:id="109" w:author="Oli.Howson" w:date="2025-01-06T22:43:00Z" w16du:dateUtc="2025-01-06T22:43:00Z"/>
          <w:sz w:val="13"/>
        </w:rPr>
      </w:pPr>
      <w:del w:id="110" w:author="Oli.Howson" w:date="2025-01-06T22:43:00Z" w16du:dateUtc="2025-01-06T22:43:00Z">
        <w:r w:rsidDel="00FF6ACD">
          <w:rPr>
            <w:noProof/>
          </w:rPr>
          <w:drawing>
            <wp:anchor distT="0" distB="0" distL="0" distR="0" simplePos="0" relativeHeight="487590400" behindDoc="1" locked="0" layoutInCell="1" allowOverlap="1" wp14:anchorId="64DB4122" wp14:editId="4A5EA871">
              <wp:simplePos x="0" y="0"/>
              <wp:positionH relativeFrom="page">
                <wp:posOffset>457200</wp:posOffset>
              </wp:positionH>
              <wp:positionV relativeFrom="paragraph">
                <wp:posOffset>115421</wp:posOffset>
              </wp:positionV>
              <wp:extent cx="3998676" cy="3101340"/>
              <wp:effectExtent l="0" t="0" r="0" b="0"/>
              <wp:wrapTopAndBottom/>
              <wp:docPr id="14" name="Image 14" descr="Text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Image 14" descr="Text  Description automatically generated "/>
                      <pic:cNvPicPr/>
                    </pic:nvPicPr>
                    <pic:blipFill>
                      <a:blip r:embed="rId28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8676" cy="3101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66A266FD" w14:textId="77777777" w:rsidR="00045F3C" w:rsidDel="00FF6ACD" w:rsidRDefault="00000000">
      <w:pPr>
        <w:pStyle w:val="BodyText"/>
        <w:spacing w:before="147" w:line="268" w:lineRule="auto"/>
        <w:ind w:left="120"/>
        <w:rPr>
          <w:del w:id="111" w:author="Oli.Howson" w:date="2025-01-06T22:43:00Z" w16du:dateUtc="2025-01-06T22:43:00Z"/>
        </w:rPr>
      </w:pPr>
      <w:del w:id="112" w:author="Oli.Howson" w:date="2025-01-06T22:43:00Z" w16du:dateUtc="2025-01-06T22:43:00Z">
        <w:r w:rsidDel="00FF6ACD">
          <w:delText>The</w:delText>
        </w:r>
        <w:r w:rsidDel="00FF6ACD">
          <w:rPr>
            <w:spacing w:val="-19"/>
          </w:rPr>
          <w:delText xml:space="preserve"> </w:delText>
        </w:r>
        <w:r w:rsidDel="00FF6ACD">
          <w:delText>above</w:delText>
        </w:r>
        <w:r w:rsidDel="00FF6ACD">
          <w:rPr>
            <w:spacing w:val="-19"/>
          </w:rPr>
          <w:delText xml:space="preserve"> </w:delText>
        </w:r>
        <w:r w:rsidDel="00FF6ACD">
          <w:delText>code</w:delText>
        </w:r>
        <w:r w:rsidDel="00FF6ACD">
          <w:rPr>
            <w:spacing w:val="-19"/>
          </w:rPr>
          <w:delText xml:space="preserve"> </w:delText>
        </w:r>
        <w:r w:rsidDel="00FF6ACD">
          <w:delText>can</w:delText>
        </w:r>
        <w:r w:rsidDel="00FF6ACD">
          <w:rPr>
            <w:spacing w:val="-19"/>
          </w:rPr>
          <w:delText xml:space="preserve"> </w:delText>
        </w:r>
        <w:r w:rsidDel="00FF6ACD">
          <w:delText>be</w:delText>
        </w:r>
        <w:r w:rsidDel="00FF6ACD">
          <w:rPr>
            <w:spacing w:val="-17"/>
          </w:rPr>
          <w:delText xml:space="preserve"> </w:delText>
        </w:r>
        <w:r w:rsidDel="00FF6ACD">
          <w:delText>copied</w:delText>
        </w:r>
        <w:r w:rsidDel="00FF6ACD">
          <w:rPr>
            <w:spacing w:val="-20"/>
          </w:rPr>
          <w:delText xml:space="preserve"> </w:delText>
        </w:r>
        <w:r w:rsidDel="00FF6ACD">
          <w:delText>from</w:delText>
        </w:r>
        <w:r w:rsidDel="00FF6ACD">
          <w:rPr>
            <w:spacing w:val="-19"/>
          </w:rPr>
          <w:delText xml:space="preserve"> </w:delText>
        </w:r>
        <w:r w:rsidDel="00FF6ACD">
          <w:delText>the</w:delText>
        </w:r>
        <w:r w:rsidDel="00FF6ACD">
          <w:rPr>
            <w:spacing w:val="-20"/>
          </w:rPr>
          <w:delText xml:space="preserve"> </w:delText>
        </w:r>
        <w:r w:rsidDel="00FF6ACD">
          <w:delText>example</w:delText>
        </w:r>
        <w:r w:rsidDel="00FF6ACD">
          <w:rPr>
            <w:spacing w:val="-17"/>
          </w:rPr>
          <w:delText xml:space="preserve"> </w:delText>
        </w:r>
        <w:r w:rsidDel="00FF6ACD">
          <w:delText>file.</w:delText>
        </w:r>
        <w:r w:rsidDel="00FF6ACD">
          <w:rPr>
            <w:spacing w:val="-19"/>
          </w:rPr>
          <w:delText xml:space="preserve"> </w:delText>
        </w:r>
        <w:r w:rsidDel="00FF6ACD">
          <w:delText>It</w:delText>
        </w:r>
        <w:r w:rsidDel="00FF6ACD">
          <w:rPr>
            <w:spacing w:val="-20"/>
          </w:rPr>
          <w:delText xml:space="preserve"> </w:delText>
        </w:r>
        <w:r w:rsidDel="00FF6ACD">
          <w:delText>is</w:delText>
        </w:r>
        <w:r w:rsidDel="00FF6ACD">
          <w:rPr>
            <w:spacing w:val="-20"/>
          </w:rPr>
          <w:delText xml:space="preserve"> </w:delText>
        </w:r>
        <w:r w:rsidDel="00FF6ACD">
          <w:delText>now</w:delText>
        </w:r>
        <w:r w:rsidDel="00FF6ACD">
          <w:rPr>
            <w:spacing w:val="-16"/>
          </w:rPr>
          <w:delText xml:space="preserve"> </w:delText>
        </w:r>
        <w:r w:rsidDel="00FF6ACD">
          <w:delText>necessary</w:delText>
        </w:r>
        <w:r w:rsidDel="00FF6ACD">
          <w:rPr>
            <w:spacing w:val="-19"/>
          </w:rPr>
          <w:delText xml:space="preserve"> </w:delText>
        </w:r>
        <w:r w:rsidDel="00FF6ACD">
          <w:delText>to</w:delText>
        </w:r>
        <w:r w:rsidDel="00FF6ACD">
          <w:rPr>
            <w:spacing w:val="-17"/>
          </w:rPr>
          <w:delText xml:space="preserve"> </w:delText>
        </w:r>
        <w:r w:rsidDel="00FF6ACD">
          <w:delText>add</w:delText>
        </w:r>
        <w:r w:rsidDel="00FF6ACD">
          <w:rPr>
            <w:spacing w:val="-19"/>
          </w:rPr>
          <w:delText xml:space="preserve"> </w:delText>
        </w:r>
        <w:r w:rsidDel="00FF6ACD">
          <w:delText>additional</w:delText>
        </w:r>
        <w:r w:rsidDel="00FF6ACD">
          <w:rPr>
            <w:spacing w:val="-19"/>
          </w:rPr>
          <w:delText xml:space="preserve"> </w:delText>
        </w:r>
        <w:r w:rsidDel="00FF6ACD">
          <w:delText>code</w:delText>
        </w:r>
        <w:r w:rsidDel="00FF6ACD">
          <w:rPr>
            <w:spacing w:val="-20"/>
          </w:rPr>
          <w:delText xml:space="preserve"> </w:delText>
        </w:r>
        <w:r w:rsidDel="00FF6ACD">
          <w:delText>to</w:delText>
        </w:r>
        <w:r w:rsidDel="00FF6ACD">
          <w:rPr>
            <w:spacing w:val="-17"/>
          </w:rPr>
          <w:delText xml:space="preserve"> </w:delText>
        </w:r>
        <w:r w:rsidDel="00FF6ACD">
          <w:delText>tie</w:delText>
        </w:r>
        <w:r w:rsidDel="00FF6ACD">
          <w:rPr>
            <w:spacing w:val="-19"/>
          </w:rPr>
          <w:delText xml:space="preserve"> </w:delText>
        </w:r>
        <w:r w:rsidDel="00FF6ACD">
          <w:delText>up</w:delText>
        </w:r>
        <w:r w:rsidDel="00FF6ACD">
          <w:rPr>
            <w:spacing w:val="-20"/>
          </w:rPr>
          <w:delText xml:space="preserve"> </w:delText>
        </w:r>
        <w:r w:rsidDel="00FF6ACD">
          <w:delText>with</w:delText>
        </w:r>
        <w:r w:rsidDel="00FF6ACD">
          <w:rPr>
            <w:spacing w:val="-19"/>
          </w:rPr>
          <w:delText xml:space="preserve"> </w:delText>
        </w:r>
        <w:r w:rsidDel="00FF6ACD">
          <w:delText xml:space="preserve">the </w:delText>
        </w:r>
        <w:r w:rsidDel="00FF6ACD">
          <w:rPr>
            <w:w w:val="105"/>
          </w:rPr>
          <w:delText>properties</w:delText>
        </w:r>
        <w:r w:rsidDel="00FF6ACD">
          <w:rPr>
            <w:spacing w:val="-14"/>
            <w:w w:val="105"/>
          </w:rPr>
          <w:delText xml:space="preserve"> </w:delText>
        </w:r>
        <w:r w:rsidDel="00FF6ACD">
          <w:rPr>
            <w:w w:val="105"/>
          </w:rPr>
          <w:delText>which</w:delText>
        </w:r>
        <w:r w:rsidDel="00FF6ACD">
          <w:rPr>
            <w:spacing w:val="-14"/>
            <w:w w:val="105"/>
          </w:rPr>
          <w:delText xml:space="preserve"> </w:delText>
        </w:r>
        <w:r w:rsidDel="00FF6ACD">
          <w:rPr>
            <w:w w:val="105"/>
          </w:rPr>
          <w:delText>you</w:delText>
        </w:r>
        <w:r w:rsidDel="00FF6ACD">
          <w:rPr>
            <w:spacing w:val="-14"/>
            <w:w w:val="105"/>
          </w:rPr>
          <w:delText xml:space="preserve"> </w:delText>
        </w:r>
        <w:r w:rsidDel="00FF6ACD">
          <w:rPr>
            <w:w w:val="105"/>
          </w:rPr>
          <w:delText>created</w:delText>
        </w:r>
        <w:r w:rsidDel="00FF6ACD">
          <w:rPr>
            <w:spacing w:val="-15"/>
            <w:w w:val="105"/>
          </w:rPr>
          <w:delText xml:space="preserve"> </w:delText>
        </w:r>
        <w:r w:rsidDel="00FF6ACD">
          <w:rPr>
            <w:w w:val="105"/>
          </w:rPr>
          <w:delText>earlier.</w:delText>
        </w:r>
      </w:del>
    </w:p>
    <w:p w14:paraId="7F55DD6F" w14:textId="77777777" w:rsidR="00045F3C" w:rsidDel="00FF6ACD" w:rsidRDefault="00045F3C">
      <w:pPr>
        <w:spacing w:line="268" w:lineRule="auto"/>
        <w:rPr>
          <w:del w:id="113" w:author="Oli.Howson" w:date="2025-01-06T22:43:00Z" w16du:dateUtc="2025-01-06T22:43:00Z"/>
        </w:rPr>
        <w:sectPr w:rsidR="00045F3C" w:rsidDel="00FF6ACD">
          <w:pgSz w:w="12240" w:h="15840"/>
          <w:pgMar w:top="880" w:right="620" w:bottom="1200" w:left="600" w:header="180" w:footer="1012" w:gutter="0"/>
          <w:cols w:space="720"/>
        </w:sectPr>
      </w:pPr>
    </w:p>
    <w:p w14:paraId="1C1CF040" w14:textId="77777777" w:rsidR="00045F3C" w:rsidDel="00FF6ACD" w:rsidRDefault="00045F3C">
      <w:pPr>
        <w:pStyle w:val="BodyText"/>
        <w:spacing w:before="9"/>
        <w:rPr>
          <w:del w:id="114" w:author="Oli.Howson" w:date="2025-01-06T22:43:00Z" w16du:dateUtc="2025-01-06T22:43:00Z"/>
          <w:sz w:val="7"/>
        </w:rPr>
      </w:pPr>
    </w:p>
    <w:p w14:paraId="1D398392" w14:textId="77777777" w:rsidR="00045F3C" w:rsidDel="00FF6ACD" w:rsidRDefault="00000000">
      <w:pPr>
        <w:pStyle w:val="BodyText"/>
        <w:ind w:left="120"/>
        <w:rPr>
          <w:del w:id="115" w:author="Oli.Howson" w:date="2025-01-06T22:43:00Z" w16du:dateUtc="2025-01-06T22:43:00Z"/>
          <w:sz w:val="20"/>
        </w:rPr>
      </w:pPr>
      <w:del w:id="116" w:author="Oli.Howson" w:date="2025-01-06T22:43:00Z" w16du:dateUtc="2025-01-06T22:43:00Z">
        <w:r w:rsidDel="00FF6ACD">
          <w:rPr>
            <w:noProof/>
            <w:sz w:val="20"/>
          </w:rPr>
          <w:drawing>
            <wp:inline distT="0" distB="0" distL="0" distR="0" wp14:anchorId="2C70D0E4" wp14:editId="7F0A8C7F">
              <wp:extent cx="4496524" cy="5400675"/>
              <wp:effectExtent l="0" t="0" r="0" b="0"/>
              <wp:docPr id="15" name="Image 15" descr="Text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Image 15" descr="Text  Description automatically generated "/>
                      <pic:cNvPicPr/>
                    </pic:nvPicPr>
                    <pic:blipFill>
                      <a:blip r:embed="rId2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96524" cy="54006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7933FB" w14:textId="77777777" w:rsidR="00045F3C" w:rsidRDefault="00000000">
      <w:pPr>
        <w:pStyle w:val="BodyText"/>
        <w:spacing w:before="189" w:line="271" w:lineRule="auto"/>
        <w:ind w:left="120"/>
      </w:pPr>
      <w:del w:id="117" w:author="Oli.Howson" w:date="2025-01-06T22:43:00Z" w16du:dateUtc="2025-01-06T22:43:00Z">
        <w:r w:rsidDel="00FF6ACD">
          <w:delText>It</w:delText>
        </w:r>
        <w:r w:rsidDel="00FF6ACD">
          <w:rPr>
            <w:spacing w:val="-7"/>
          </w:rPr>
          <w:delText xml:space="preserve"> </w:delText>
        </w:r>
        <w:r w:rsidDel="00FF6ACD">
          <w:delText>is</w:delText>
        </w:r>
        <w:r w:rsidDel="00FF6ACD">
          <w:rPr>
            <w:spacing w:val="-7"/>
          </w:rPr>
          <w:delText xml:space="preserve"> </w:delText>
        </w:r>
        <w:r w:rsidDel="00FF6ACD">
          <w:delText>important</w:delText>
        </w:r>
        <w:r w:rsidDel="00FF6ACD">
          <w:rPr>
            <w:spacing w:val="-7"/>
          </w:rPr>
          <w:delText xml:space="preserve"> </w:delText>
        </w:r>
        <w:r w:rsidDel="00FF6ACD">
          <w:delText>to</w:delText>
        </w:r>
        <w:r w:rsidDel="00FF6ACD">
          <w:rPr>
            <w:spacing w:val="-4"/>
          </w:rPr>
          <w:delText xml:space="preserve"> </w:delText>
        </w:r>
        <w:r w:rsidDel="00FF6ACD">
          <w:delText>state</w:delText>
        </w:r>
        <w:r w:rsidDel="00FF6ACD">
          <w:rPr>
            <w:spacing w:val="-7"/>
          </w:rPr>
          <w:delText xml:space="preserve"> </w:delText>
        </w:r>
        <w:r w:rsidDel="00FF6ACD">
          <w:delText>that</w:delText>
        </w:r>
        <w:r w:rsidDel="00FF6ACD">
          <w:rPr>
            <w:spacing w:val="-7"/>
          </w:rPr>
          <w:delText xml:space="preserve"> </w:delText>
        </w:r>
        <w:r w:rsidDel="00FF6ACD">
          <w:delText>the</w:delText>
        </w:r>
        <w:r w:rsidDel="00FF6ACD">
          <w:rPr>
            <w:spacing w:val="-6"/>
          </w:rPr>
          <w:delText xml:space="preserve"> </w:delText>
        </w:r>
        <w:r w:rsidDel="00FF6ACD">
          <w:delText>reading</w:delText>
        </w:r>
        <w:r w:rsidDel="00FF6ACD">
          <w:rPr>
            <w:spacing w:val="-6"/>
          </w:rPr>
          <w:delText xml:space="preserve"> </w:delText>
        </w:r>
        <w:r w:rsidDel="00FF6ACD">
          <w:delText>is</w:delText>
        </w:r>
        <w:r w:rsidDel="00FF6ACD">
          <w:rPr>
            <w:spacing w:val="-7"/>
          </w:rPr>
          <w:delText xml:space="preserve"> </w:delText>
        </w:r>
        <w:r w:rsidDel="00FF6ACD">
          <w:delText>an</w:delText>
        </w:r>
        <w:r w:rsidDel="00FF6ACD">
          <w:rPr>
            <w:spacing w:val="-6"/>
          </w:rPr>
          <w:delText xml:space="preserve"> </w:delText>
        </w:r>
        <w:r w:rsidDel="00FF6ACD">
          <w:delText>integer</w:delText>
        </w:r>
        <w:r w:rsidDel="00FF6ACD">
          <w:rPr>
            <w:spacing w:val="-6"/>
          </w:rPr>
          <w:delText xml:space="preserve"> </w:delText>
        </w:r>
        <w:r w:rsidDel="00FF6ACD">
          <w:delText>in</w:delText>
        </w:r>
        <w:r w:rsidDel="00FF6ACD">
          <w:rPr>
            <w:spacing w:val="-6"/>
          </w:rPr>
          <w:delText xml:space="preserve"> </w:delText>
        </w:r>
        <w:r w:rsidDel="00FF6ACD">
          <w:delText>order</w:delText>
        </w:r>
        <w:r w:rsidDel="00FF6ACD">
          <w:rPr>
            <w:spacing w:val="-4"/>
          </w:rPr>
          <w:delText xml:space="preserve"> </w:delText>
        </w:r>
        <w:r w:rsidDel="00FF6ACD">
          <w:delText>to</w:delText>
        </w:r>
        <w:r w:rsidDel="00FF6ACD">
          <w:rPr>
            <w:spacing w:val="-6"/>
          </w:rPr>
          <w:delText xml:space="preserve"> </w:delText>
        </w:r>
        <w:r w:rsidDel="00FF6ACD">
          <w:delText>ensure</w:delText>
        </w:r>
        <w:r w:rsidDel="00FF6ACD">
          <w:rPr>
            <w:spacing w:val="-6"/>
          </w:rPr>
          <w:delText xml:space="preserve"> </w:delText>
        </w:r>
        <w:r w:rsidDel="00FF6ACD">
          <w:delText>that</w:delText>
        </w:r>
        <w:r w:rsidDel="00FF6ACD">
          <w:rPr>
            <w:spacing w:val="-7"/>
          </w:rPr>
          <w:delText xml:space="preserve"> </w:delText>
        </w:r>
        <w:r w:rsidDel="00FF6ACD">
          <w:delText>the</w:delText>
        </w:r>
        <w:r w:rsidDel="00FF6ACD">
          <w:rPr>
            <w:spacing w:val="-4"/>
          </w:rPr>
          <w:delText xml:space="preserve"> </w:delText>
        </w:r>
        <w:r w:rsidDel="00FF6ACD">
          <w:delText>data</w:delText>
        </w:r>
        <w:r w:rsidDel="00FF6ACD">
          <w:rPr>
            <w:spacing w:val="-4"/>
          </w:rPr>
          <w:delText xml:space="preserve"> </w:delText>
        </w:r>
        <w:r w:rsidDel="00FF6ACD">
          <w:delText>is</w:delText>
        </w:r>
        <w:r w:rsidDel="00FF6ACD">
          <w:rPr>
            <w:spacing w:val="-6"/>
          </w:rPr>
          <w:delText xml:space="preserve"> </w:delText>
        </w:r>
        <w:r w:rsidDel="00FF6ACD">
          <w:delText>successfully</w:delText>
        </w:r>
        <w:r w:rsidDel="00FF6ACD">
          <w:rPr>
            <w:spacing w:val="-4"/>
          </w:rPr>
          <w:delText xml:space="preserve"> </w:delText>
        </w:r>
        <w:r w:rsidDel="00FF6ACD">
          <w:delText>transferred</w:delText>
        </w:r>
        <w:r w:rsidDel="00FF6ACD">
          <w:rPr>
            <w:spacing w:val="-6"/>
          </w:rPr>
          <w:delText xml:space="preserve"> </w:delText>
        </w:r>
        <w:r w:rsidDel="00FF6ACD">
          <w:delText>to the</w:delText>
        </w:r>
        <w:r w:rsidDel="00FF6ACD">
          <w:rPr>
            <w:spacing w:val="-16"/>
          </w:rPr>
          <w:delText xml:space="preserve"> </w:delText>
        </w:r>
        <w:r w:rsidDel="00FF6ACD">
          <w:delText>cloud.</w:delText>
        </w:r>
        <w:r w:rsidDel="00FF6ACD">
          <w:rPr>
            <w:spacing w:val="-16"/>
          </w:rPr>
          <w:delText xml:space="preserve"> </w:delText>
        </w:r>
      </w:del>
      <w:r>
        <w:t>You</w:t>
      </w:r>
      <w:r>
        <w:rPr>
          <w:spacing w:val="-16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now</w:t>
      </w:r>
      <w:r>
        <w:rPr>
          <w:spacing w:val="-16"/>
        </w:rPr>
        <w:t xml:space="preserve"> </w:t>
      </w:r>
      <w:r>
        <w:t>upload</w:t>
      </w:r>
      <w:r>
        <w:rPr>
          <w:spacing w:val="-17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program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your</w:t>
      </w:r>
      <w:r>
        <w:rPr>
          <w:spacing w:val="-16"/>
        </w:rPr>
        <w:t xml:space="preserve"> </w:t>
      </w:r>
      <w:r>
        <w:t>device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check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tab</w:t>
      </w:r>
      <w:r>
        <w:rPr>
          <w:spacing w:val="-17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values</w:t>
      </w:r>
      <w:r>
        <w:rPr>
          <w:spacing w:val="-17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recorded successfully.</w:t>
      </w:r>
      <w:r>
        <w:rPr>
          <w:spacing w:val="40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Serial.print</w:t>
      </w:r>
      <w:proofErr w:type="spellEnd"/>
      <w:r>
        <w:rPr>
          <w:spacing w:val="-7"/>
        </w:rPr>
        <w:t xml:space="preserve"> </w:t>
      </w:r>
      <w:r>
        <w:t>lines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commands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outputting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monitor.</w:t>
      </w:r>
    </w:p>
    <w:p w14:paraId="34022AEC" w14:textId="77777777" w:rsidR="00FF6ACD" w:rsidRDefault="00000000" w:rsidP="00FF6ACD">
      <w:pPr>
        <w:pStyle w:val="BodyText"/>
        <w:spacing w:before="156"/>
        <w:ind w:left="120"/>
        <w:rPr>
          <w:ins w:id="118" w:author="Oli.Howson" w:date="2025-01-06T22:44:00Z" w16du:dateUtc="2025-01-06T22:44:00Z"/>
          <w:spacing w:val="-2"/>
        </w:rPr>
      </w:pPr>
      <w:r>
        <w:t>It</w:t>
      </w:r>
      <w:r>
        <w:rPr>
          <w:spacing w:val="-18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now</w:t>
      </w:r>
      <w:r>
        <w:rPr>
          <w:spacing w:val="-17"/>
        </w:rPr>
        <w:t xml:space="preserve"> </w:t>
      </w:r>
      <w:r>
        <w:t>time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create</w:t>
      </w:r>
      <w:r>
        <w:rPr>
          <w:spacing w:val="-16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IoT</w:t>
      </w:r>
      <w:r>
        <w:rPr>
          <w:spacing w:val="-17"/>
        </w:rPr>
        <w:t xml:space="preserve"> </w:t>
      </w:r>
      <w:r>
        <w:t>dashboard.</w:t>
      </w:r>
      <w:r>
        <w:rPr>
          <w:spacing w:val="-15"/>
        </w:rPr>
        <w:t xml:space="preserve"> </w:t>
      </w:r>
      <w:ins w:id="119" w:author="Oli.Howson" w:date="2025-01-06T22:43:00Z" w16du:dateUtc="2025-01-06T22:43:00Z">
        <w:r w:rsidR="00FF6ACD">
          <w:rPr>
            <w:spacing w:val="-15"/>
          </w:rPr>
          <w:t xml:space="preserve"> Click on</w:t>
        </w:r>
      </w:ins>
      <w:ins w:id="120" w:author="Oli.Howson" w:date="2025-01-06T22:44:00Z" w16du:dateUtc="2025-01-06T22:44:00Z">
        <w:r w:rsidR="00FF6ACD">
          <w:rPr>
            <w:spacing w:val="-15"/>
          </w:rPr>
          <w:t xml:space="preserve"> </w:t>
        </w:r>
      </w:ins>
      <w:del w:id="121" w:author="Oli.Howson" w:date="2025-01-06T22:43:00Z" w16du:dateUtc="2025-01-06T22:43:00Z">
        <w:r w:rsidDel="00FF6ACD">
          <w:delText>Click</w:delText>
        </w:r>
        <w:r w:rsidDel="00FF6ACD">
          <w:rPr>
            <w:spacing w:val="-18"/>
          </w:rPr>
          <w:delText xml:space="preserve"> </w:delText>
        </w:r>
        <w:r w:rsidDel="00FF6ACD">
          <w:delText>on</w:delText>
        </w:r>
        <w:r w:rsidDel="00FF6ACD">
          <w:rPr>
            <w:spacing w:val="-16"/>
          </w:rPr>
          <w:delText xml:space="preserve"> </w:delText>
        </w:r>
        <w:r w:rsidDel="00FF6ACD">
          <w:delText>‘Return</w:delText>
        </w:r>
        <w:r w:rsidDel="00FF6ACD">
          <w:rPr>
            <w:spacing w:val="-17"/>
          </w:rPr>
          <w:delText xml:space="preserve"> </w:delText>
        </w:r>
        <w:r w:rsidDel="00FF6ACD">
          <w:delText>to</w:delText>
        </w:r>
        <w:r w:rsidDel="00FF6ACD">
          <w:rPr>
            <w:spacing w:val="-16"/>
          </w:rPr>
          <w:delText xml:space="preserve"> </w:delText>
        </w:r>
        <w:r w:rsidDel="00FF6ACD">
          <w:delText>IoT</w:delText>
        </w:r>
        <w:r w:rsidDel="00FF6ACD">
          <w:rPr>
            <w:spacing w:val="-18"/>
          </w:rPr>
          <w:delText xml:space="preserve"> </w:delText>
        </w:r>
        <w:r w:rsidDel="00FF6ACD">
          <w:delText>cloud’</w:delText>
        </w:r>
        <w:r w:rsidDel="00FF6ACD">
          <w:rPr>
            <w:spacing w:val="-15"/>
          </w:rPr>
          <w:delText xml:space="preserve"> </w:delText>
        </w:r>
        <w:r w:rsidDel="00FF6ACD">
          <w:delText>and</w:delText>
        </w:r>
        <w:r w:rsidDel="00FF6ACD">
          <w:rPr>
            <w:spacing w:val="-18"/>
          </w:rPr>
          <w:delText xml:space="preserve"> </w:delText>
        </w:r>
        <w:r w:rsidDel="00FF6ACD">
          <w:delText>then</w:delText>
        </w:r>
        <w:r w:rsidDel="00FF6ACD">
          <w:rPr>
            <w:spacing w:val="-16"/>
          </w:rPr>
          <w:delText xml:space="preserve"> </w:delText>
        </w:r>
      </w:del>
      <w:r>
        <w:rPr>
          <w:spacing w:val="-2"/>
        </w:rPr>
        <w:t>‘</w:t>
      </w:r>
      <w:ins w:id="122" w:author="Oli.Howson" w:date="2025-01-06T22:44:00Z" w16du:dateUtc="2025-01-06T22:44:00Z">
        <w:r w:rsidR="00FF6ACD">
          <w:rPr>
            <w:spacing w:val="-2"/>
          </w:rPr>
          <w:t>+</w:t>
        </w:r>
      </w:ins>
      <w:r>
        <w:rPr>
          <w:spacing w:val="-2"/>
        </w:rPr>
        <w:t>Dashboard</w:t>
      </w:r>
      <w:del w:id="123" w:author="Oli.Howson" w:date="2025-01-06T22:44:00Z" w16du:dateUtc="2025-01-06T22:44:00Z">
        <w:r w:rsidDel="00FF6ACD">
          <w:rPr>
            <w:spacing w:val="-2"/>
          </w:rPr>
          <w:delText>s</w:delText>
        </w:r>
      </w:del>
      <w:r>
        <w:rPr>
          <w:spacing w:val="-2"/>
        </w:rPr>
        <w:t>’.</w:t>
      </w:r>
    </w:p>
    <w:p w14:paraId="3ECC0A03" w14:textId="79F7D70E" w:rsidR="00045F3C" w:rsidRPr="00FF6ACD" w:rsidRDefault="00FF6ACD" w:rsidP="00FF6ACD">
      <w:pPr>
        <w:pStyle w:val="BodyText"/>
        <w:spacing w:before="156"/>
        <w:ind w:left="120"/>
        <w:rPr>
          <w:spacing w:val="-2"/>
          <w:rPrChange w:id="124" w:author="Oli.Howson" w:date="2025-01-06T22:44:00Z" w16du:dateUtc="2025-01-06T22:44:00Z">
            <w:rPr/>
          </w:rPrChange>
        </w:rPr>
      </w:pPr>
      <w:ins w:id="125" w:author="Oli.Howson" w:date="2025-01-06T22:44:00Z" w16du:dateUtc="2025-01-06T22:44:00Z">
        <w:r>
          <w:rPr>
            <w:noProof/>
          </w:rPr>
          <w:drawing>
            <wp:inline distT="0" distB="0" distL="0" distR="0" wp14:anchorId="1D5473C2" wp14:editId="257BF469">
              <wp:extent cx="2717800" cy="812800"/>
              <wp:effectExtent l="0" t="0" r="0" b="0"/>
              <wp:docPr id="917292625" name="Picture 9" descr="A green rectangle with white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17292625" name="Picture 9" descr="A green rectangle with white text&#10;&#10;Description automatically generated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17800" cy="81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A8E929" w14:textId="2F90F95B" w:rsidR="00045F3C" w:rsidRDefault="00000000">
      <w:pPr>
        <w:pStyle w:val="BodyText"/>
        <w:spacing w:before="192" w:line="271" w:lineRule="auto"/>
        <w:ind w:left="120"/>
      </w:pPr>
      <w:r>
        <w:rPr>
          <w:spacing w:val="-2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new</w:t>
      </w:r>
      <w:r>
        <w:rPr>
          <w:spacing w:val="-14"/>
        </w:rPr>
        <w:t xml:space="preserve"> </w:t>
      </w:r>
      <w:r>
        <w:rPr>
          <w:spacing w:val="-2"/>
        </w:rPr>
        <w:t>dashboard,</w:t>
      </w:r>
      <w:r>
        <w:rPr>
          <w:spacing w:val="-12"/>
        </w:rPr>
        <w:t xml:space="preserve"> </w:t>
      </w:r>
      <w:r>
        <w:rPr>
          <w:spacing w:val="-2"/>
        </w:rPr>
        <w:t>give</w:t>
      </w:r>
      <w:r>
        <w:rPr>
          <w:spacing w:val="-12"/>
        </w:rPr>
        <w:t xml:space="preserve"> </w:t>
      </w:r>
      <w:r>
        <w:rPr>
          <w:spacing w:val="-2"/>
        </w:rPr>
        <w:t>it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meaningful</w:t>
      </w:r>
      <w:r>
        <w:rPr>
          <w:spacing w:val="-12"/>
        </w:rPr>
        <w:t xml:space="preserve"> </w:t>
      </w:r>
      <w:r>
        <w:rPr>
          <w:spacing w:val="-2"/>
        </w:rPr>
        <w:t>name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then</w:t>
      </w:r>
      <w:r>
        <w:rPr>
          <w:spacing w:val="-11"/>
        </w:rPr>
        <w:t xml:space="preserve"> </w:t>
      </w:r>
      <w:r>
        <w:rPr>
          <w:spacing w:val="-2"/>
        </w:rPr>
        <w:t>add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value</w:t>
      </w:r>
      <w:r>
        <w:rPr>
          <w:spacing w:val="-11"/>
        </w:rPr>
        <w:t xml:space="preserve"> </w:t>
      </w:r>
      <w:r>
        <w:rPr>
          <w:spacing w:val="-2"/>
        </w:rPr>
        <w:t>widget</w:t>
      </w:r>
      <w:ins w:id="126" w:author="Oli.Howson" w:date="2025-01-06T22:46:00Z" w16du:dateUtc="2025-01-06T22:46:00Z">
        <w:r w:rsidR="00FF6ACD">
          <w:rPr>
            <w:spacing w:val="-2"/>
          </w:rPr>
          <w:t xml:space="preserve"> for </w:t>
        </w:r>
        <w:del w:id="127" w:author="Andy Coulson" w:date="2025-01-21T10:08:00Z" w16du:dateUtc="2025-01-21T10:08:00Z">
          <w:r w:rsidR="00920477" w:rsidDel="00EC2BD7">
            <w:rPr>
              <w:spacing w:val="-2"/>
            </w:rPr>
            <w:delText>x</w:delText>
          </w:r>
        </w:del>
      </w:ins>
      <w:ins w:id="128" w:author="Andy Coulson" w:date="2025-01-21T10:08:00Z" w16du:dateUtc="2025-01-21T10:08:00Z">
        <w:r w:rsidR="00EC2BD7">
          <w:rPr>
            <w:spacing w:val="-2"/>
          </w:rPr>
          <w:t>X</w:t>
        </w:r>
      </w:ins>
      <w:ins w:id="129" w:author="Oli.Howson" w:date="2025-01-06T22:46:00Z" w16du:dateUtc="2025-01-06T22:46:00Z">
        <w:r w:rsidR="00920477">
          <w:rPr>
            <w:spacing w:val="-2"/>
          </w:rPr>
          <w:t xml:space="preserve">, </w:t>
        </w:r>
        <w:del w:id="130" w:author="Andy Coulson" w:date="2025-01-21T10:08:00Z" w16du:dateUtc="2025-01-21T10:08:00Z">
          <w:r w:rsidR="00920477" w:rsidDel="00EC2BD7">
            <w:rPr>
              <w:spacing w:val="-2"/>
            </w:rPr>
            <w:delText>y</w:delText>
          </w:r>
        </w:del>
      </w:ins>
      <w:ins w:id="131" w:author="Andy Coulson" w:date="2025-01-21T10:08:00Z" w16du:dateUtc="2025-01-21T10:08:00Z">
        <w:r w:rsidR="00EC2BD7">
          <w:rPr>
            <w:spacing w:val="-2"/>
          </w:rPr>
          <w:t>Y</w:t>
        </w:r>
      </w:ins>
      <w:ins w:id="132" w:author="Oli.Howson" w:date="2025-01-06T22:46:00Z" w16du:dateUtc="2025-01-06T22:46:00Z">
        <w:r w:rsidR="00920477">
          <w:rPr>
            <w:spacing w:val="-2"/>
          </w:rPr>
          <w:t xml:space="preserve">, </w:t>
        </w:r>
        <w:del w:id="133" w:author="Andy Coulson" w:date="2025-01-21T10:08:00Z" w16du:dateUtc="2025-01-21T10:08:00Z">
          <w:r w:rsidR="00920477" w:rsidDel="00EC2BD7">
            <w:rPr>
              <w:spacing w:val="-2"/>
            </w:rPr>
            <w:delText>z</w:delText>
          </w:r>
        </w:del>
      </w:ins>
      <w:ins w:id="134" w:author="Andy Coulson" w:date="2025-01-21T10:08:00Z" w16du:dateUtc="2025-01-21T10:08:00Z">
        <w:r w:rsidR="00EC2BD7">
          <w:rPr>
            <w:spacing w:val="-2"/>
          </w:rPr>
          <w:t>Z</w:t>
        </w:r>
      </w:ins>
      <w:ins w:id="135" w:author="Oli.Howson" w:date="2025-01-06T22:46:00Z" w16du:dateUtc="2025-01-06T22:46:00Z">
        <w:r w:rsidR="00920477">
          <w:rPr>
            <w:spacing w:val="-2"/>
          </w:rPr>
          <w:t xml:space="preserve"> and </w:t>
        </w:r>
        <w:del w:id="136" w:author="Andy Coulson" w:date="2025-01-21T10:08:00Z" w16du:dateUtc="2025-01-21T10:08:00Z">
          <w:r w:rsidR="00920477" w:rsidDel="00EC2BD7">
            <w:rPr>
              <w:spacing w:val="-2"/>
            </w:rPr>
            <w:delText>g</w:delText>
          </w:r>
        </w:del>
      </w:ins>
      <w:ins w:id="137" w:author="Andy Coulson" w:date="2025-01-21T10:08:00Z" w16du:dateUtc="2025-01-21T10:08:00Z">
        <w:r w:rsidR="00EC2BD7">
          <w:rPr>
            <w:spacing w:val="-2"/>
          </w:rPr>
          <w:t>G-</w:t>
        </w:r>
      </w:ins>
      <w:ins w:id="138" w:author="Oli.Howson" w:date="2025-01-06T22:46:00Z" w16du:dateUtc="2025-01-06T22:46:00Z">
        <w:del w:id="139" w:author="Andy Coulson" w:date="2025-01-21T10:08:00Z" w16du:dateUtc="2025-01-21T10:08:00Z">
          <w:r w:rsidR="00920477" w:rsidDel="00EC2BD7">
            <w:rPr>
              <w:spacing w:val="-2"/>
            </w:rPr>
            <w:delText>f</w:delText>
          </w:r>
        </w:del>
      </w:ins>
      <w:ins w:id="140" w:author="Andy Coulson" w:date="2025-01-21T10:08:00Z" w16du:dateUtc="2025-01-21T10:08:00Z">
        <w:r w:rsidR="00EC2BD7">
          <w:rPr>
            <w:spacing w:val="-2"/>
          </w:rPr>
          <w:t>F</w:t>
        </w:r>
      </w:ins>
      <w:ins w:id="141" w:author="Oli.Howson" w:date="2025-01-06T22:46:00Z" w16du:dateUtc="2025-01-06T22:46:00Z">
        <w:r w:rsidR="00920477">
          <w:rPr>
            <w:spacing w:val="-2"/>
          </w:rPr>
          <w:t>orce</w:t>
        </w:r>
      </w:ins>
      <w:r>
        <w:rPr>
          <w:spacing w:val="-2"/>
        </w:rPr>
        <w:t>.</w:t>
      </w:r>
      <w:r>
        <w:rPr>
          <w:spacing w:val="-11"/>
        </w:rPr>
        <w:t xml:space="preserve"> </w:t>
      </w:r>
      <w:r>
        <w:rPr>
          <w:spacing w:val="-2"/>
        </w:rPr>
        <w:t>Link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widget</w:t>
      </w:r>
      <w:ins w:id="142" w:author="Oli.Howson" w:date="2025-01-06T22:46:00Z" w16du:dateUtc="2025-01-06T22:46:00Z">
        <w:r w:rsidR="00FF6ACD">
          <w:rPr>
            <w:spacing w:val="-2"/>
          </w:rPr>
          <w:t>s</w:t>
        </w:r>
      </w:ins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del w:id="143" w:author="Oli.Howson" w:date="2025-01-06T22:46:00Z" w16du:dateUtc="2025-01-06T22:46:00Z">
        <w:r w:rsidDel="00FF6ACD">
          <w:rPr>
            <w:spacing w:val="-2"/>
          </w:rPr>
          <w:delText xml:space="preserve">xAxis </w:delText>
        </w:r>
      </w:del>
      <w:ins w:id="144" w:author="Oli.Howson" w:date="2025-01-06T22:46:00Z" w16du:dateUtc="2025-01-06T22:46:00Z">
        <w:r w:rsidR="00FF6ACD">
          <w:rPr>
            <w:spacing w:val="-2"/>
          </w:rPr>
          <w:t xml:space="preserve">cloud </w:t>
        </w:r>
      </w:ins>
      <w:r>
        <w:t>variable</w:t>
      </w:r>
      <w:ins w:id="145" w:author="Oli.Howson" w:date="2025-01-06T22:46:00Z" w16du:dateUtc="2025-01-06T22:46:00Z">
        <w:r w:rsidR="00FF6ACD">
          <w:t>s</w:t>
        </w:r>
      </w:ins>
      <w:r>
        <w:t xml:space="preserve"> which you created earlier.</w:t>
      </w:r>
      <w:ins w:id="146" w:author="Oli.Howson" w:date="2025-01-06T22:46:00Z" w16du:dateUtc="2025-01-06T22:46:00Z">
        <w:r w:rsidR="00FF6ACD">
          <w:t xml:space="preserve"> You might also like to create a graph and link that to the G</w:t>
        </w:r>
      </w:ins>
      <w:ins w:id="147" w:author="Andy Coulson" w:date="2025-01-21T10:08:00Z" w16du:dateUtc="2025-01-21T10:08:00Z">
        <w:r w:rsidR="00EC2BD7">
          <w:t>-</w:t>
        </w:r>
      </w:ins>
      <w:ins w:id="148" w:author="Oli.Howson" w:date="2025-01-06T22:46:00Z" w16du:dateUtc="2025-01-06T22:46:00Z">
        <w:r w:rsidR="00FF6ACD">
          <w:t>Force</w:t>
        </w:r>
      </w:ins>
      <w:ins w:id="149" w:author="Oli.Howson" w:date="2025-01-06T22:47:00Z" w16du:dateUtc="2025-01-06T22:47:00Z">
        <w:r w:rsidR="00FF6ACD">
          <w:t xml:space="preserve"> cloud variable as well.</w:t>
        </w:r>
      </w:ins>
    </w:p>
    <w:p w14:paraId="4F059C17" w14:textId="77777777" w:rsidR="00045F3C" w:rsidDel="00FF6ACD" w:rsidRDefault="00045F3C">
      <w:pPr>
        <w:spacing w:line="271" w:lineRule="auto"/>
        <w:rPr>
          <w:del w:id="150" w:author="Oli.Howson" w:date="2025-01-06T22:46:00Z" w16du:dateUtc="2025-01-06T22:46:00Z"/>
        </w:rPr>
        <w:sectPr w:rsidR="00045F3C" w:rsidDel="00FF6ACD">
          <w:pgSz w:w="12240" w:h="15840"/>
          <w:pgMar w:top="880" w:right="620" w:bottom="1200" w:left="600" w:header="180" w:footer="1012" w:gutter="0"/>
          <w:cols w:space="720"/>
        </w:sectPr>
      </w:pPr>
    </w:p>
    <w:p w14:paraId="25420229" w14:textId="77777777" w:rsidR="00045F3C" w:rsidRDefault="00045F3C">
      <w:pPr>
        <w:pStyle w:val="BodyText"/>
        <w:spacing w:before="9"/>
        <w:rPr>
          <w:sz w:val="7"/>
        </w:rPr>
      </w:pPr>
    </w:p>
    <w:p w14:paraId="7059B6A2" w14:textId="77777777" w:rsidR="00045F3C" w:rsidDel="00FF6ACD" w:rsidRDefault="00000000">
      <w:pPr>
        <w:pStyle w:val="BodyText"/>
        <w:spacing w:line="268" w:lineRule="auto"/>
        <w:ind w:left="120"/>
        <w:rPr>
          <w:del w:id="151" w:author="Oli.Howson" w:date="2025-01-06T22:47:00Z" w16du:dateUtc="2025-01-06T22:47:00Z"/>
          <w:sz w:val="20"/>
        </w:rPr>
      </w:pPr>
      <w:del w:id="152" w:author="Oli.Howson" w:date="2025-01-06T22:46:00Z" w16du:dateUtc="2025-01-06T22:46:00Z">
        <w:r w:rsidDel="00FF6ACD">
          <w:rPr>
            <w:noProof/>
            <w:sz w:val="20"/>
          </w:rPr>
          <w:lastRenderedPageBreak/>
          <w:drawing>
            <wp:inline distT="0" distB="0" distL="0" distR="0" wp14:anchorId="52BCE3E3" wp14:editId="6B236DAC">
              <wp:extent cx="4488062" cy="2256758"/>
              <wp:effectExtent l="0" t="0" r="0" b="0"/>
              <wp:docPr id="16" name="Image 16" descr="Graphical user interface, text, application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Image 16" descr="Graphical user interface, text, application  Description automatically generated "/>
                      <pic:cNvPicPr/>
                    </pic:nvPicPr>
                    <pic:blipFill>
                      <a:blip r:embed="rId3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88062" cy="22567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1493DE7" w14:textId="5B64D705" w:rsidR="00FF6ACD" w:rsidRDefault="00FF6ACD">
      <w:pPr>
        <w:pStyle w:val="BodyText"/>
        <w:ind w:left="120"/>
        <w:rPr>
          <w:ins w:id="153" w:author="Oli.Howson" w:date="2025-01-06T22:47:00Z" w16du:dateUtc="2025-01-06T22:47:00Z"/>
          <w:sz w:val="20"/>
        </w:rPr>
      </w:pPr>
      <w:ins w:id="154" w:author="Oli.Howson" w:date="2025-01-06T22:47:00Z" w16du:dateUtc="2025-01-06T22:47:00Z">
        <w:r>
          <w:rPr>
            <w:noProof/>
            <w:sz w:val="20"/>
          </w:rPr>
          <w:drawing>
            <wp:inline distT="0" distB="0" distL="0" distR="0" wp14:anchorId="4699C5E4" wp14:editId="2374C8C0">
              <wp:extent cx="6997700" cy="4931410"/>
              <wp:effectExtent l="0" t="0" r="0" b="0"/>
              <wp:docPr id="563698470" name="Picture 10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63698470" name="Picture 10" descr="A screenshot of a computer&#10;&#10;Description automatically generated"/>
                      <pic:cNvPicPr/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977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C05997" w14:textId="77777777" w:rsidR="00045F3C" w:rsidDel="00FF6ACD" w:rsidRDefault="00045F3C">
      <w:pPr>
        <w:pStyle w:val="BodyText"/>
        <w:rPr>
          <w:del w:id="155" w:author="Oli.Howson" w:date="2025-01-06T22:47:00Z" w16du:dateUtc="2025-01-06T22:47:00Z"/>
        </w:rPr>
      </w:pPr>
    </w:p>
    <w:p w14:paraId="3A39CF8C" w14:textId="77777777" w:rsidR="00045F3C" w:rsidDel="00FF6ACD" w:rsidRDefault="00045F3C">
      <w:pPr>
        <w:pStyle w:val="BodyText"/>
        <w:spacing w:before="141"/>
        <w:rPr>
          <w:del w:id="156" w:author="Oli.Howson" w:date="2025-01-06T22:47:00Z" w16du:dateUtc="2025-01-06T22:47:00Z"/>
        </w:rPr>
      </w:pPr>
    </w:p>
    <w:p w14:paraId="56DBF198" w14:textId="77777777" w:rsidR="00045F3C" w:rsidDel="00FF6ACD" w:rsidRDefault="00000000">
      <w:pPr>
        <w:pStyle w:val="BodyText"/>
        <w:ind w:left="120"/>
        <w:rPr>
          <w:del w:id="157" w:author="Oli.Howson" w:date="2025-01-06T22:46:00Z" w16du:dateUtc="2025-01-06T22:46:00Z"/>
        </w:rPr>
      </w:pPr>
      <w:del w:id="158" w:author="Oli.Howson" w:date="2025-01-06T22:46:00Z" w16du:dateUtc="2025-01-06T22:46:00Z">
        <w:r w:rsidDel="00FF6ACD">
          <w:rPr>
            <w:spacing w:val="-2"/>
          </w:rPr>
          <w:delText>Repeat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process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for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the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y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and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z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axis.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You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will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then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see</w:delText>
        </w:r>
        <w:r w:rsidDel="00FF6ACD">
          <w:rPr>
            <w:spacing w:val="-17"/>
          </w:rPr>
          <w:delText xml:space="preserve"> </w:delText>
        </w:r>
        <w:r w:rsidDel="00FF6ACD">
          <w:rPr>
            <w:spacing w:val="-2"/>
          </w:rPr>
          <w:delText>your</w:delText>
        </w:r>
        <w:r w:rsidDel="00FF6ACD">
          <w:rPr>
            <w:spacing w:val="-15"/>
          </w:rPr>
          <w:delText xml:space="preserve"> </w:delText>
        </w:r>
        <w:r w:rsidDel="00FF6ACD">
          <w:rPr>
            <w:spacing w:val="-2"/>
          </w:rPr>
          <w:delText>data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being</w:delText>
        </w:r>
        <w:r w:rsidDel="00FF6ACD">
          <w:rPr>
            <w:spacing w:val="-16"/>
          </w:rPr>
          <w:delText xml:space="preserve"> </w:delText>
        </w:r>
        <w:r w:rsidDel="00FF6ACD">
          <w:rPr>
            <w:spacing w:val="-2"/>
          </w:rPr>
          <w:delText>displayed</w:delText>
        </w:r>
        <w:r w:rsidDel="00FF6ACD">
          <w:rPr>
            <w:spacing w:val="-18"/>
          </w:rPr>
          <w:delText xml:space="preserve"> </w:delText>
        </w:r>
        <w:r w:rsidDel="00FF6ACD">
          <w:rPr>
            <w:spacing w:val="-2"/>
          </w:rPr>
          <w:delText>live.</w:delText>
        </w:r>
      </w:del>
    </w:p>
    <w:p w14:paraId="4ED035DA" w14:textId="77777777" w:rsidR="00045F3C" w:rsidDel="00FF6ACD" w:rsidRDefault="00000000">
      <w:pPr>
        <w:pStyle w:val="BodyText"/>
        <w:spacing w:before="1"/>
        <w:rPr>
          <w:del w:id="159" w:author="Oli.Howson" w:date="2025-01-06T22:47:00Z" w16du:dateUtc="2025-01-06T22:47:00Z"/>
          <w:sz w:val="17"/>
        </w:rPr>
      </w:pPr>
      <w:del w:id="160" w:author="Oli.Howson" w:date="2025-01-06T22:46:00Z" w16du:dateUtc="2025-01-06T22:46:00Z">
        <w:r w:rsidDel="00FF6ACD">
          <w:rPr>
            <w:noProof/>
          </w:rPr>
          <w:drawing>
            <wp:anchor distT="0" distB="0" distL="0" distR="0" simplePos="0" relativeHeight="487590912" behindDoc="1" locked="0" layoutInCell="1" allowOverlap="1" wp14:anchorId="3AFD74B6" wp14:editId="0CB44EDB">
              <wp:simplePos x="0" y="0"/>
              <wp:positionH relativeFrom="page">
                <wp:posOffset>457200</wp:posOffset>
              </wp:positionH>
              <wp:positionV relativeFrom="paragraph">
                <wp:posOffset>140197</wp:posOffset>
              </wp:positionV>
              <wp:extent cx="5575021" cy="1994630"/>
              <wp:effectExtent l="0" t="0" r="0" b="0"/>
              <wp:wrapTopAndBottom/>
              <wp:docPr id="17" name="Image 17" descr="Graphical user interface, application, Word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Image 17" descr="Graphical user interface, application, Word  Description automatically generated "/>
                      <pic:cNvPicPr/>
                    </pic:nvPicPr>
                    <pic:blipFill>
                      <a:blip r:embed="rId3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5021" cy="1994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4AEB9AC" w14:textId="77777777" w:rsidR="00045F3C" w:rsidDel="00FF6ACD" w:rsidRDefault="00045F3C">
      <w:pPr>
        <w:pStyle w:val="BodyText"/>
        <w:rPr>
          <w:del w:id="161" w:author="Oli.Howson" w:date="2025-01-06T22:47:00Z" w16du:dateUtc="2025-01-06T22:47:00Z"/>
        </w:rPr>
      </w:pPr>
    </w:p>
    <w:p w14:paraId="5E15CE47" w14:textId="77777777" w:rsidR="00045F3C" w:rsidDel="00FF6ACD" w:rsidRDefault="00045F3C">
      <w:pPr>
        <w:pStyle w:val="BodyText"/>
        <w:rPr>
          <w:del w:id="162" w:author="Oli.Howson" w:date="2025-01-06T22:47:00Z" w16du:dateUtc="2025-01-06T22:47:00Z"/>
        </w:rPr>
      </w:pPr>
    </w:p>
    <w:p w14:paraId="05976EFC" w14:textId="77777777" w:rsidR="00045F3C" w:rsidDel="00FF6ACD" w:rsidRDefault="00045F3C">
      <w:pPr>
        <w:pStyle w:val="BodyText"/>
        <w:rPr>
          <w:del w:id="163" w:author="Oli.Howson" w:date="2025-01-06T22:47:00Z" w16du:dateUtc="2025-01-06T22:47:00Z"/>
        </w:rPr>
      </w:pPr>
    </w:p>
    <w:p w14:paraId="1D897052" w14:textId="77777777" w:rsidR="00045F3C" w:rsidDel="00FF6ACD" w:rsidRDefault="00045F3C">
      <w:pPr>
        <w:pStyle w:val="BodyText"/>
        <w:rPr>
          <w:del w:id="164" w:author="Oli.Howson" w:date="2025-01-06T22:47:00Z" w16du:dateUtc="2025-01-06T22:47:00Z"/>
        </w:rPr>
      </w:pPr>
    </w:p>
    <w:p w14:paraId="3CA6CB29" w14:textId="77777777" w:rsidR="00045F3C" w:rsidDel="00FF6ACD" w:rsidRDefault="00045F3C">
      <w:pPr>
        <w:pStyle w:val="BodyText"/>
        <w:spacing w:before="135"/>
        <w:rPr>
          <w:del w:id="165" w:author="Oli.Howson" w:date="2025-01-06T22:47:00Z" w16du:dateUtc="2025-01-06T22:47:00Z"/>
        </w:rPr>
      </w:pPr>
    </w:p>
    <w:p w14:paraId="65CCC7C6" w14:textId="317F0749" w:rsidR="00045F3C" w:rsidRDefault="00000000">
      <w:pPr>
        <w:pStyle w:val="BodyText"/>
        <w:spacing w:line="268" w:lineRule="auto"/>
        <w:ind w:left="120"/>
      </w:pPr>
      <w:r>
        <w:rPr>
          <w:spacing w:val="-2"/>
        </w:rPr>
        <w:t>Once</w:t>
      </w:r>
      <w:r>
        <w:rPr>
          <w:spacing w:val="-15"/>
        </w:rPr>
        <w:t xml:space="preserve"> </w:t>
      </w:r>
      <w:r>
        <w:rPr>
          <w:spacing w:val="-2"/>
        </w:rPr>
        <w:t>you</w:t>
      </w:r>
      <w:r>
        <w:rPr>
          <w:spacing w:val="-15"/>
        </w:rPr>
        <w:t xml:space="preserve"> </w:t>
      </w:r>
      <w:r>
        <w:rPr>
          <w:spacing w:val="-2"/>
        </w:rPr>
        <w:t>have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set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5"/>
        </w:rPr>
        <w:t xml:space="preserve"> </w:t>
      </w:r>
      <w:r>
        <w:rPr>
          <w:spacing w:val="-2"/>
        </w:rPr>
        <w:t>ready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analysis</w:t>
      </w:r>
      <w:r>
        <w:rPr>
          <w:spacing w:val="-16"/>
        </w:rPr>
        <w:t xml:space="preserve"> </w:t>
      </w:r>
      <w:r>
        <w:rPr>
          <w:spacing w:val="-2"/>
        </w:rPr>
        <w:t>you</w:t>
      </w:r>
      <w:r>
        <w:rPr>
          <w:spacing w:val="-14"/>
        </w:rPr>
        <w:t xml:space="preserve"> </w:t>
      </w:r>
      <w:r>
        <w:rPr>
          <w:spacing w:val="-2"/>
        </w:rPr>
        <w:t>could</w:t>
      </w:r>
      <w:r>
        <w:rPr>
          <w:spacing w:val="-16"/>
        </w:rPr>
        <w:t xml:space="preserve"> </w:t>
      </w:r>
      <w:r>
        <w:rPr>
          <w:spacing w:val="-2"/>
        </w:rPr>
        <w:t>download</w:t>
      </w:r>
      <w:r>
        <w:rPr>
          <w:spacing w:val="-16"/>
        </w:rPr>
        <w:t xml:space="preserve"> </w:t>
      </w:r>
      <w:r>
        <w:rPr>
          <w:spacing w:val="-2"/>
        </w:rPr>
        <w:t>all</w:t>
      </w:r>
      <w:r>
        <w:rPr>
          <w:spacing w:val="-15"/>
        </w:rPr>
        <w:t xml:space="preserve"> </w:t>
      </w:r>
      <w:r>
        <w:rPr>
          <w:spacing w:val="-2"/>
        </w:rPr>
        <w:t>recorded</w:t>
      </w:r>
      <w:r>
        <w:rPr>
          <w:spacing w:val="-15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csv</w:t>
      </w:r>
      <w:r>
        <w:rPr>
          <w:spacing w:val="-15"/>
        </w:rPr>
        <w:t xml:space="preserve"> </w:t>
      </w:r>
      <w:r>
        <w:rPr>
          <w:spacing w:val="-2"/>
        </w:rPr>
        <w:t>file</w:t>
      </w:r>
      <w:r>
        <w:rPr>
          <w:spacing w:val="-15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 xml:space="preserve">selecting </w:t>
      </w:r>
      <w:r>
        <w:t>download</w:t>
      </w:r>
      <w:ins w:id="166" w:author="Oli.Howson" w:date="2025-01-06T22:47:00Z" w16du:dateUtc="2025-01-06T22:47:00Z">
        <w:r w:rsidR="00FF6ACD">
          <w:t xml:space="preserve"> historic data</w:t>
        </w:r>
      </w:ins>
      <w:r>
        <w:t>.</w:t>
      </w:r>
      <w:r>
        <w:rPr>
          <w:spacing w:val="-13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either</w:t>
      </w:r>
      <w:r>
        <w:rPr>
          <w:spacing w:val="-14"/>
        </w:rPr>
        <w:t xml:space="preserve"> </w:t>
      </w:r>
      <w:proofErr w:type="spellStart"/>
      <w:r>
        <w:t>analyse</w:t>
      </w:r>
      <w:proofErr w:type="spellEnd"/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spreadsheet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del w:id="167" w:author="Oli.Howson" w:date="2025-01-06T22:47:00Z" w16du:dateUtc="2025-01-06T22:47:00Z">
        <w:r w:rsidDel="00FF6ACD">
          <w:delText>coded</w:delText>
        </w:r>
        <w:r w:rsidDel="00FF6ACD">
          <w:rPr>
            <w:spacing w:val="-15"/>
          </w:rPr>
          <w:delText xml:space="preserve"> </w:delText>
        </w:r>
      </w:del>
      <w:ins w:id="168" w:author="Oli.Howson" w:date="2025-01-06T22:47:00Z" w16du:dateUtc="2025-01-06T22:47:00Z">
        <w:r w:rsidR="00FF6ACD">
          <w:t>programmed</w:t>
        </w:r>
        <w:r w:rsidR="00FF6ACD">
          <w:rPr>
            <w:spacing w:val="-15"/>
          </w:rPr>
          <w:t xml:space="preserve"> </w:t>
        </w:r>
      </w:ins>
      <w:r>
        <w:t>application.</w:t>
      </w:r>
    </w:p>
    <w:p w14:paraId="7C18D5A3" w14:textId="77777777" w:rsidR="00045F3C" w:rsidRDefault="00000000">
      <w:pPr>
        <w:pStyle w:val="Heading1"/>
        <w:spacing w:before="236"/>
      </w:pPr>
      <w:bookmarkStart w:id="169" w:name="Testing_your_device_is_communicating_wit"/>
      <w:bookmarkEnd w:id="169"/>
      <w:r>
        <w:rPr>
          <w:color w:val="2E5395"/>
          <w:w w:val="90"/>
        </w:rPr>
        <w:t>Testing</w:t>
      </w:r>
      <w:r>
        <w:rPr>
          <w:color w:val="2E5395"/>
          <w:spacing w:val="-2"/>
          <w:w w:val="90"/>
        </w:rPr>
        <w:t xml:space="preserve"> </w:t>
      </w:r>
      <w:r>
        <w:rPr>
          <w:color w:val="2E5395"/>
          <w:w w:val="90"/>
        </w:rPr>
        <w:t>your</w:t>
      </w:r>
      <w:r>
        <w:rPr>
          <w:color w:val="2E5395"/>
          <w:spacing w:val="-7"/>
        </w:rPr>
        <w:t xml:space="preserve"> </w:t>
      </w:r>
      <w:r>
        <w:rPr>
          <w:color w:val="2E5395"/>
          <w:w w:val="90"/>
        </w:rPr>
        <w:t>device</w:t>
      </w:r>
      <w:r>
        <w:rPr>
          <w:color w:val="2E5395"/>
          <w:spacing w:val="-1"/>
          <w:w w:val="90"/>
        </w:rPr>
        <w:t xml:space="preserve"> </w:t>
      </w:r>
      <w:r>
        <w:rPr>
          <w:color w:val="2E5395"/>
          <w:w w:val="90"/>
        </w:rPr>
        <w:t>is</w:t>
      </w:r>
      <w:r>
        <w:rPr>
          <w:color w:val="2E5395"/>
          <w:spacing w:val="-7"/>
        </w:rPr>
        <w:t xml:space="preserve"> </w:t>
      </w:r>
      <w:r>
        <w:rPr>
          <w:color w:val="2E5395"/>
          <w:w w:val="90"/>
        </w:rPr>
        <w:t>communicating</w:t>
      </w:r>
      <w:r>
        <w:rPr>
          <w:color w:val="2E5395"/>
          <w:spacing w:val="-2"/>
          <w:w w:val="90"/>
        </w:rPr>
        <w:t xml:space="preserve"> </w:t>
      </w:r>
      <w:r>
        <w:rPr>
          <w:color w:val="2E5395"/>
          <w:w w:val="90"/>
        </w:rPr>
        <w:t>with</w:t>
      </w:r>
      <w:r>
        <w:rPr>
          <w:color w:val="2E5395"/>
          <w:spacing w:val="-6"/>
        </w:rPr>
        <w:t xml:space="preserve"> </w:t>
      </w:r>
      <w:r>
        <w:rPr>
          <w:color w:val="2E5395"/>
          <w:w w:val="90"/>
        </w:rPr>
        <w:t>the</w:t>
      </w:r>
      <w:r>
        <w:rPr>
          <w:color w:val="2E5395"/>
          <w:spacing w:val="-7"/>
        </w:rPr>
        <w:t xml:space="preserve"> </w:t>
      </w:r>
      <w:r>
        <w:rPr>
          <w:color w:val="2E5395"/>
          <w:w w:val="90"/>
        </w:rPr>
        <w:t>IoT</w:t>
      </w:r>
      <w:r>
        <w:rPr>
          <w:color w:val="2E5395"/>
          <w:spacing w:val="-1"/>
          <w:w w:val="90"/>
        </w:rPr>
        <w:t xml:space="preserve"> </w:t>
      </w:r>
      <w:r>
        <w:rPr>
          <w:color w:val="2E5395"/>
          <w:spacing w:val="-2"/>
          <w:w w:val="90"/>
        </w:rPr>
        <w:t>Cloud</w:t>
      </w:r>
    </w:p>
    <w:p w14:paraId="5FC8BED5" w14:textId="77777777" w:rsidR="00045F3C" w:rsidRDefault="00045F3C">
      <w:pPr>
        <w:pStyle w:val="BodyText"/>
        <w:spacing w:before="196"/>
        <w:rPr>
          <w:sz w:val="26"/>
        </w:rPr>
      </w:pPr>
    </w:p>
    <w:p w14:paraId="334DCB85" w14:textId="37E19E56" w:rsidR="00045F3C" w:rsidRDefault="00000000">
      <w:pPr>
        <w:pStyle w:val="BodyText"/>
        <w:spacing w:line="268" w:lineRule="auto"/>
        <w:ind w:left="120" w:right="209"/>
      </w:pP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test</w:t>
      </w:r>
      <w:r>
        <w:rPr>
          <w:spacing w:val="-14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device.</w:t>
      </w:r>
      <w:r>
        <w:rPr>
          <w:spacing w:val="-13"/>
        </w:rPr>
        <w:t xml:space="preserve"> </w:t>
      </w:r>
      <w:r>
        <w:t>Move</w:t>
      </w:r>
      <w:r>
        <w:rPr>
          <w:spacing w:val="-13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device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range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directions.</w:t>
      </w:r>
      <w:r>
        <w:rPr>
          <w:spacing w:val="-13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see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 values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dashboard.</w:t>
      </w:r>
      <w:ins w:id="170" w:author="Oli.Howson" w:date="2025-01-06T22:48:00Z" w16du:dateUtc="2025-01-06T22:48:00Z">
        <w:r w:rsidR="00FF6ACD">
          <w:t xml:space="preserve"> You might need to use a battery and disconnect from the computer for this.</w:t>
        </w:r>
      </w:ins>
    </w:p>
    <w:p w14:paraId="4A85747F" w14:textId="77777777" w:rsidR="00045F3C" w:rsidRDefault="00045F3C">
      <w:pPr>
        <w:pStyle w:val="BodyText"/>
      </w:pPr>
    </w:p>
    <w:p w14:paraId="7CD31B67" w14:textId="77777777" w:rsidR="00045F3C" w:rsidRDefault="00045F3C">
      <w:pPr>
        <w:pStyle w:val="BodyText"/>
        <w:spacing w:before="180"/>
      </w:pPr>
    </w:p>
    <w:p w14:paraId="49CF3481" w14:textId="77777777" w:rsidR="00045F3C" w:rsidRDefault="00000000">
      <w:pPr>
        <w:pStyle w:val="Heading1"/>
      </w:pPr>
      <w:bookmarkStart w:id="171" w:name="Attaching_your_device_to_a_baseball_bat"/>
      <w:bookmarkEnd w:id="171"/>
      <w:r>
        <w:rPr>
          <w:color w:val="2E5395"/>
          <w:w w:val="90"/>
        </w:rPr>
        <w:t>Attaching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w w:val="90"/>
        </w:rPr>
        <w:t>your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w w:val="90"/>
        </w:rPr>
        <w:t>device</w:t>
      </w:r>
      <w:r>
        <w:rPr>
          <w:color w:val="2E5395"/>
          <w:spacing w:val="-6"/>
          <w:w w:val="90"/>
        </w:rPr>
        <w:t xml:space="preserve"> </w:t>
      </w:r>
      <w:r>
        <w:rPr>
          <w:color w:val="2E5395"/>
          <w:w w:val="90"/>
        </w:rPr>
        <w:t>to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w w:val="90"/>
        </w:rPr>
        <w:t>a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w w:val="90"/>
        </w:rPr>
        <w:t>baseball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spacing w:val="-5"/>
          <w:w w:val="90"/>
        </w:rPr>
        <w:t>bat</w:t>
      </w:r>
    </w:p>
    <w:p w14:paraId="2D1E1CE5" w14:textId="77777777" w:rsidR="00045F3C" w:rsidRDefault="00000000">
      <w:pPr>
        <w:pStyle w:val="BodyText"/>
        <w:spacing w:before="51" w:line="268" w:lineRule="auto"/>
        <w:ind w:left="119" w:right="209"/>
      </w:pPr>
      <w:r>
        <w:t>When</w:t>
      </w:r>
      <w:r>
        <w:rPr>
          <w:spacing w:val="-17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device</w:t>
      </w:r>
      <w:r>
        <w:rPr>
          <w:spacing w:val="-17"/>
        </w:rPr>
        <w:t xml:space="preserve"> </w:t>
      </w:r>
      <w:r>
        <w:t>attached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baseball</w:t>
      </w:r>
      <w:r>
        <w:rPr>
          <w:spacing w:val="-16"/>
        </w:rPr>
        <w:t xml:space="preserve"> </w:t>
      </w:r>
      <w:r>
        <w:t>bat,</w:t>
      </w:r>
      <w:r>
        <w:rPr>
          <w:spacing w:val="-16"/>
        </w:rPr>
        <w:t xml:space="preserve"> </w:t>
      </w:r>
      <w:r>
        <w:t>we</w:t>
      </w:r>
      <w:r>
        <w:rPr>
          <w:spacing w:val="-17"/>
        </w:rPr>
        <w:t xml:space="preserve"> </w:t>
      </w:r>
      <w:r>
        <w:t>recommend</w:t>
      </w:r>
      <w:r>
        <w:rPr>
          <w:spacing w:val="-18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you</w:t>
      </w:r>
      <w:r>
        <w:rPr>
          <w:spacing w:val="-16"/>
        </w:rPr>
        <w:t xml:space="preserve"> </w:t>
      </w:r>
      <w:r>
        <w:t>power</w:t>
      </w:r>
      <w:r>
        <w:rPr>
          <w:spacing w:val="-16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device</w:t>
      </w:r>
      <w:r>
        <w:rPr>
          <w:spacing w:val="-17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battery</w:t>
      </w:r>
      <w:r>
        <w:rPr>
          <w:spacing w:val="-16"/>
        </w:rPr>
        <w:t xml:space="preserve"> </w:t>
      </w:r>
      <w:r>
        <w:t>so that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doesn’t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attached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computer.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battery</w:t>
      </w:r>
      <w:r>
        <w:rPr>
          <w:spacing w:val="-4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kit.</w:t>
      </w:r>
    </w:p>
    <w:p w14:paraId="77474379" w14:textId="787357A9" w:rsidR="00045F3C" w:rsidRDefault="00000000">
      <w:pPr>
        <w:pStyle w:val="BodyText"/>
        <w:spacing w:before="3"/>
        <w:ind w:left="119"/>
      </w:pP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red</w:t>
      </w:r>
      <w:r>
        <w:rPr>
          <w:spacing w:val="-12"/>
        </w:rPr>
        <w:t xml:space="preserve"> </w:t>
      </w:r>
      <w:r>
        <w:t>wire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5V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black</w:t>
      </w:r>
      <w:r>
        <w:rPr>
          <w:spacing w:val="-11"/>
        </w:rPr>
        <w:t xml:space="preserve"> </w:t>
      </w:r>
      <w:r>
        <w:t>wire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4"/>
        </w:rPr>
        <w:t>GND.</w:t>
      </w:r>
      <w:ins w:id="172" w:author="Oli.Howson" w:date="2025-01-06T22:48:00Z" w16du:dateUtc="2025-01-06T22:48:00Z">
        <w:r w:rsidR="00FF6ACD">
          <w:rPr>
            <w:spacing w:val="-4"/>
          </w:rPr>
          <w:t xml:space="preserve"> Alternatively, use a USB power bank from a mobile phone and the usual USB cable.</w:t>
        </w:r>
      </w:ins>
    </w:p>
    <w:p w14:paraId="03F46156" w14:textId="77777777" w:rsidR="00045F3C" w:rsidDel="00FF6ACD" w:rsidRDefault="00045F3C">
      <w:pPr>
        <w:rPr>
          <w:del w:id="173" w:author="Oli.Howson" w:date="2025-01-06T22:48:00Z" w16du:dateUtc="2025-01-06T22:48:00Z"/>
        </w:rPr>
        <w:sectPr w:rsidR="00045F3C" w:rsidDel="00FF6ACD">
          <w:pgSz w:w="12240" w:h="15840"/>
          <w:pgMar w:top="880" w:right="620" w:bottom="1200" w:left="600" w:header="180" w:footer="1012" w:gutter="0"/>
          <w:cols w:space="720"/>
        </w:sectPr>
      </w:pPr>
    </w:p>
    <w:p w14:paraId="5146D4C4" w14:textId="77777777" w:rsidR="00045F3C" w:rsidRDefault="00045F3C">
      <w:pPr>
        <w:pStyle w:val="BodyText"/>
        <w:spacing w:before="6"/>
        <w:rPr>
          <w:sz w:val="8"/>
        </w:rPr>
      </w:pPr>
    </w:p>
    <w:p w14:paraId="255D49B5" w14:textId="77777777" w:rsidR="00045F3C" w:rsidRDefault="00000000">
      <w:pPr>
        <w:pStyle w:val="BodyText"/>
        <w:ind w:left="120"/>
        <w:rPr>
          <w:sz w:val="20"/>
        </w:rPr>
      </w:pPr>
      <w:del w:id="174" w:author="Oli.Howson" w:date="2025-01-06T22:48:00Z" w16du:dateUtc="2025-01-06T22:48:00Z">
        <w:r w:rsidDel="00FF6ACD">
          <w:rPr>
            <w:noProof/>
            <w:sz w:val="20"/>
          </w:rPr>
          <w:drawing>
            <wp:inline distT="0" distB="0" distL="0" distR="0" wp14:anchorId="6650FEB6" wp14:editId="54708CF2">
              <wp:extent cx="2731905" cy="1932431"/>
              <wp:effectExtent l="0" t="0" r="0" b="0"/>
              <wp:docPr id="18" name="Image 18" descr="A picture containing text, electronics  Description automatically generated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 18" descr="A picture containing text, electronics  Description automatically generated "/>
                      <pic:cNvPicPr/>
                    </pic:nvPicPr>
                    <pic:blipFill>
                      <a:blip r:embed="rId3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31905" cy="193243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6E16AD1" w14:textId="08E7A730" w:rsidR="00045F3C" w:rsidRDefault="00FF6ACD">
      <w:pPr>
        <w:pStyle w:val="BodyText"/>
      </w:pPr>
      <w:ins w:id="175" w:author="Oli.Howson" w:date="2025-01-06T22:48:00Z" w16du:dateUtc="2025-01-06T22:48:00Z">
        <w:r>
          <w:rPr>
            <w:noProof/>
          </w:rPr>
          <w:lastRenderedPageBreak/>
          <w:drawing>
            <wp:inline distT="0" distB="0" distL="0" distR="0" wp14:anchorId="3A058C2B" wp14:editId="221890B9">
              <wp:extent cx="8737600" cy="6553200"/>
              <wp:effectExtent l="0" t="0" r="0" b="0"/>
              <wp:docPr id="57749873" name="Picture 11" descr="A close up of a circuit board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749873" name="Picture 11" descr="A close up of a circuit board&#10;&#10;Description automatically generated"/>
                      <pic:cNvPicPr/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5400000">
                        <a:off x="0" y="0"/>
                        <a:ext cx="8737600" cy="655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CB8109" w14:textId="77777777" w:rsidR="00045F3C" w:rsidRDefault="00045F3C">
      <w:pPr>
        <w:pStyle w:val="BodyText"/>
        <w:spacing w:before="143"/>
      </w:pPr>
    </w:p>
    <w:p w14:paraId="6A21F715" w14:textId="1CECC84D" w:rsidR="00045F3C" w:rsidRDefault="00000000">
      <w:pPr>
        <w:pStyle w:val="BodyText"/>
        <w:spacing w:line="268" w:lineRule="auto"/>
        <w:ind w:left="119" w:right="209"/>
      </w:pPr>
      <w:r>
        <w:t>It</w:t>
      </w:r>
      <w:r>
        <w:rPr>
          <w:spacing w:val="-1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need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within</w:t>
      </w:r>
      <w:r>
        <w:rPr>
          <w:spacing w:val="-14"/>
        </w:rPr>
        <w:t xml:space="preserve"> </w:t>
      </w:r>
      <w:proofErr w:type="spellStart"/>
      <w:r>
        <w:t>Wi</w:t>
      </w:r>
      <w:del w:id="176" w:author="Andy Coulson" w:date="2025-01-21T10:06:00Z" w16du:dateUtc="2025-01-21T10:06:00Z">
        <w:r w:rsidDel="00920477">
          <w:delText>-</w:delText>
        </w:r>
      </w:del>
      <w:r>
        <w:t>Fi</w:t>
      </w:r>
      <w:proofErr w:type="spellEnd"/>
      <w:r>
        <w:rPr>
          <w:spacing w:val="-14"/>
        </w:rPr>
        <w:t xml:space="preserve"> </w:t>
      </w:r>
      <w:r>
        <w:t>range.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suggest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wrap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foam</w:t>
      </w:r>
      <w:r>
        <w:rPr>
          <w:spacing w:val="-15"/>
        </w:rPr>
        <w:t xml:space="preserve"> </w:t>
      </w:r>
      <w:r>
        <w:t>padding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help protect</w:t>
      </w:r>
      <w:r>
        <w:rPr>
          <w:spacing w:val="-1"/>
        </w:rPr>
        <w:t xml:space="preserve"> </w:t>
      </w:r>
      <w:r>
        <w:t>it. Mount</w:t>
      </w:r>
      <w:r>
        <w:rPr>
          <w:spacing w:val="-1"/>
        </w:rPr>
        <w:t xml:space="preserve"> </w:t>
      </w:r>
      <w:r>
        <w:t>the device away from</w:t>
      </w:r>
      <w:r>
        <w:rPr>
          <w:spacing w:val="-1"/>
        </w:rPr>
        <w:t xml:space="preserve"> </w:t>
      </w:r>
      <w:r>
        <w:t>the area where the baseball will be struck.</w:t>
      </w:r>
    </w:p>
    <w:p w14:paraId="3410BF0A" w14:textId="77777777" w:rsidR="00045F3C" w:rsidRDefault="00000000">
      <w:pPr>
        <w:pStyle w:val="Heading1"/>
        <w:spacing w:before="236"/>
      </w:pPr>
      <w:bookmarkStart w:id="177" w:name="Testing_your_device_whilst_attached_to_a"/>
      <w:bookmarkEnd w:id="177"/>
      <w:r>
        <w:rPr>
          <w:color w:val="2E5395"/>
          <w:w w:val="90"/>
        </w:rPr>
        <w:t>Testing</w:t>
      </w:r>
      <w:r>
        <w:rPr>
          <w:color w:val="2E5395"/>
          <w:spacing w:val="-5"/>
          <w:w w:val="90"/>
        </w:rPr>
        <w:t xml:space="preserve"> </w:t>
      </w:r>
      <w:r>
        <w:rPr>
          <w:color w:val="2E5395"/>
          <w:w w:val="90"/>
        </w:rPr>
        <w:t>your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device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whilst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attached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to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a</w:t>
      </w:r>
      <w:r>
        <w:rPr>
          <w:color w:val="2E5395"/>
          <w:spacing w:val="-3"/>
          <w:w w:val="90"/>
        </w:rPr>
        <w:t xml:space="preserve"> </w:t>
      </w:r>
      <w:r>
        <w:rPr>
          <w:color w:val="2E5395"/>
          <w:w w:val="90"/>
        </w:rPr>
        <w:t>baseball</w:t>
      </w:r>
      <w:r>
        <w:rPr>
          <w:color w:val="2E5395"/>
          <w:spacing w:val="-4"/>
          <w:w w:val="90"/>
        </w:rPr>
        <w:t xml:space="preserve"> </w:t>
      </w:r>
      <w:r>
        <w:rPr>
          <w:color w:val="2E5395"/>
          <w:spacing w:val="-5"/>
          <w:w w:val="90"/>
        </w:rPr>
        <w:t>bat</w:t>
      </w:r>
    </w:p>
    <w:p w14:paraId="017DB761" w14:textId="77777777" w:rsidR="00045F3C" w:rsidRDefault="00045F3C">
      <w:pPr>
        <w:pStyle w:val="BodyText"/>
        <w:spacing w:before="201"/>
        <w:rPr>
          <w:sz w:val="26"/>
        </w:rPr>
      </w:pPr>
    </w:p>
    <w:p w14:paraId="4EF0C86C" w14:textId="7BF3AF39" w:rsidR="00045F3C" w:rsidRDefault="00000000">
      <w:pPr>
        <w:pStyle w:val="BodyText"/>
        <w:spacing w:line="268" w:lineRule="auto"/>
        <w:ind w:left="119" w:right="209"/>
      </w:pPr>
      <w:r>
        <w:t>Your</w:t>
      </w:r>
      <w:r>
        <w:rPr>
          <w:spacing w:val="-14"/>
        </w:rPr>
        <w:t xml:space="preserve"> </w:t>
      </w:r>
      <w:r>
        <w:t>device</w:t>
      </w:r>
      <w:r>
        <w:rPr>
          <w:spacing w:val="-13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securely</w:t>
      </w:r>
      <w:r>
        <w:rPr>
          <w:spacing w:val="-14"/>
        </w:rPr>
        <w:t xml:space="preserve"> </w:t>
      </w:r>
      <w:r>
        <w:t>attached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bat.</w:t>
      </w:r>
      <w:r>
        <w:rPr>
          <w:spacing w:val="-13"/>
        </w:rPr>
        <w:t xml:space="preserve"> </w:t>
      </w:r>
      <w:r>
        <w:t>Try</w:t>
      </w:r>
      <w:r>
        <w:rPr>
          <w:spacing w:val="-14"/>
        </w:rPr>
        <w:t xml:space="preserve"> </w:t>
      </w:r>
      <w:r>
        <w:t>swinging</w:t>
      </w:r>
      <w:r>
        <w:rPr>
          <w:spacing w:val="-14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speeds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different directions.</w:t>
      </w:r>
      <w:r>
        <w:rPr>
          <w:spacing w:val="-11"/>
        </w:rPr>
        <w:t xml:space="preserve"> </w:t>
      </w:r>
      <w:r>
        <w:t>Look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measurements</w:t>
      </w:r>
      <w:r>
        <w:rPr>
          <w:spacing w:val="-11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swing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bat</w:t>
      </w:r>
      <w:ins w:id="178" w:author="Oli.Howson" w:date="2025-01-06T22:49:00Z" w16du:dateUtc="2025-01-06T22:49:00Z">
        <w:r w:rsidR="00FF6ACD">
          <w:t>. You need to press the button to trigger the data capture</w:t>
        </w:r>
      </w:ins>
      <w:r>
        <w:t>.</w:t>
      </w:r>
    </w:p>
    <w:p w14:paraId="0645BC51" w14:textId="77777777" w:rsidR="00045F3C" w:rsidRDefault="00045F3C">
      <w:pPr>
        <w:pStyle w:val="BodyText"/>
      </w:pPr>
    </w:p>
    <w:p w14:paraId="3C562FA4" w14:textId="77777777" w:rsidR="00045F3C" w:rsidRDefault="00045F3C">
      <w:pPr>
        <w:pStyle w:val="BodyText"/>
        <w:spacing w:before="190"/>
      </w:pPr>
    </w:p>
    <w:p w14:paraId="516E739B" w14:textId="77777777" w:rsidR="00045F3C" w:rsidRDefault="00000000">
      <w:pPr>
        <w:pStyle w:val="Heading1"/>
      </w:pPr>
      <w:bookmarkStart w:id="179" w:name="Stretch_tasks"/>
      <w:bookmarkEnd w:id="179"/>
      <w:r>
        <w:rPr>
          <w:color w:val="2E5395"/>
        </w:rPr>
        <w:t>Stretch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2"/>
        </w:rPr>
        <w:t>tasks</w:t>
      </w:r>
    </w:p>
    <w:p w14:paraId="1555D0A9" w14:textId="77777777" w:rsidR="00045F3C" w:rsidRDefault="00045F3C">
      <w:pPr>
        <w:pStyle w:val="BodyText"/>
        <w:spacing w:before="186"/>
        <w:rPr>
          <w:sz w:val="26"/>
        </w:rPr>
      </w:pPr>
    </w:p>
    <w:p w14:paraId="1832A496" w14:textId="77777777" w:rsidR="00045F3C" w:rsidRDefault="00000000">
      <w:pPr>
        <w:pStyle w:val="BodyText"/>
        <w:spacing w:line="268" w:lineRule="auto"/>
        <w:ind w:left="120"/>
      </w:pPr>
      <w:r>
        <w:t>Try</w:t>
      </w:r>
      <w:r>
        <w:rPr>
          <w:spacing w:val="-12"/>
        </w:rPr>
        <w:t xml:space="preserve"> </w:t>
      </w:r>
      <w:r>
        <w:t>purposely</w:t>
      </w:r>
      <w:r>
        <w:rPr>
          <w:spacing w:val="-12"/>
        </w:rPr>
        <w:t xml:space="preserve"> </w:t>
      </w:r>
      <w:r>
        <w:t>hitting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ball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directions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measurements</w:t>
      </w:r>
      <w:r>
        <w:rPr>
          <w:spacing w:val="-14"/>
        </w:rPr>
        <w:t xml:space="preserve"> </w:t>
      </w:r>
      <w:r>
        <w:t>hit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ball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furthest.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you develop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metrics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predict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strike?</w:t>
      </w:r>
    </w:p>
    <w:sectPr w:rsidR="00045F3C">
      <w:pgSz w:w="12240" w:h="15840"/>
      <w:pgMar w:top="880" w:right="620" w:bottom="1200" w:left="600" w:header="180" w:footer="10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22E4AB" w14:textId="77777777" w:rsidR="00F81B95" w:rsidRDefault="00F81B95">
      <w:r>
        <w:separator/>
      </w:r>
    </w:p>
  </w:endnote>
  <w:endnote w:type="continuationSeparator" w:id="0">
    <w:p w14:paraId="311FD072" w14:textId="77777777" w:rsidR="00F81B95" w:rsidRDefault="00F81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73CC8" w14:textId="77777777" w:rsidR="00045F3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84416" behindDoc="1" locked="0" layoutInCell="1" allowOverlap="1" wp14:anchorId="60173E4F" wp14:editId="76BE3DE1">
              <wp:simplePos x="0" y="0"/>
              <wp:positionH relativeFrom="page">
                <wp:posOffset>3802638</wp:posOffset>
              </wp:positionH>
              <wp:positionV relativeFrom="page">
                <wp:posOffset>9275933</wp:posOffset>
              </wp:positionV>
              <wp:extent cx="167640" cy="1651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64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74D03D" w14:textId="77777777" w:rsidR="00045F3C" w:rsidRDefault="00000000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spacing w:val="-7"/>
                            </w:rPr>
                            <w:instrText xml:space="preserve"> PAGE </w:instrText>
                          </w:r>
                          <w:r>
                            <w:rPr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spacing w:val="-7"/>
                            </w:rPr>
                            <w:t>10</w:t>
                          </w:r>
                          <w:r>
                            <w:rPr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173E4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9.4pt;margin-top:730.4pt;width:13.2pt;height:13pt;z-index:-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" filled="f" stroked="f">
              <v:textbox inset="0,0,0,0">
                <w:txbxContent>
                  <w:p w14:paraId="7174D03D" w14:textId="77777777" w:rsidR="00045F3C" w:rsidRDefault="00000000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spacing w:val="-7"/>
                      </w:rPr>
                      <w:fldChar w:fldCharType="begin"/>
                    </w:r>
                    <w:r>
                      <w:rPr>
                        <w:spacing w:val="-7"/>
                      </w:rPr>
                      <w:instrText xml:space="preserve"> PAGE </w:instrText>
                    </w:r>
                    <w:r>
                      <w:rPr>
                        <w:spacing w:val="-7"/>
                      </w:rPr>
                      <w:fldChar w:fldCharType="separate"/>
                    </w:r>
                    <w:r>
                      <w:rPr>
                        <w:spacing w:val="-7"/>
                      </w:rPr>
                      <w:t>10</w:t>
                    </w:r>
                    <w:r>
                      <w:rPr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84928" behindDoc="1" locked="0" layoutInCell="1" allowOverlap="1" wp14:anchorId="7B58D121" wp14:editId="195BCA83">
              <wp:simplePos x="0" y="0"/>
              <wp:positionH relativeFrom="page">
                <wp:posOffset>444500</wp:posOffset>
              </wp:positionH>
              <wp:positionV relativeFrom="page">
                <wp:posOffset>9446615</wp:posOffset>
              </wp:positionV>
              <wp:extent cx="1193800" cy="1651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9380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B9D17C" w14:textId="77777777" w:rsidR="00045F3C" w:rsidRDefault="00000000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Arm</w:t>
                          </w:r>
                          <w:r>
                            <w:rPr>
                              <w:color w:val="006FC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School</w:t>
                          </w:r>
                          <w:r>
                            <w:rPr>
                              <w:color w:val="006FC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Program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58D121" id="Textbox 3" o:spid="_x0000_s1027" type="#_x0000_t202" style="position:absolute;margin-left:35pt;margin-top:743.85pt;width:94pt;height:13pt;z-index:-1583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" filled="f" stroked="f">
              <v:textbox inset="0,0,0,0">
                <w:txbxContent>
                  <w:p w14:paraId="3CB9D17C" w14:textId="77777777" w:rsidR="00045F3C" w:rsidRDefault="00000000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color w:val="006FC0"/>
                        <w:spacing w:val="-2"/>
                        <w:w w:val="90"/>
                      </w:rPr>
                      <w:t>Arm</w:t>
                    </w:r>
                    <w:r>
                      <w:rPr>
                        <w:color w:val="006FC0"/>
                        <w:spacing w:val="-7"/>
                      </w:rPr>
                      <w:t xml:space="preserve"> </w:t>
                    </w:r>
                    <w:r>
                      <w:rPr>
                        <w:color w:val="006FC0"/>
                        <w:spacing w:val="-2"/>
                        <w:w w:val="90"/>
                      </w:rPr>
                      <w:t>School</w:t>
                    </w:r>
                    <w:r>
                      <w:rPr>
                        <w:color w:val="006FC0"/>
                        <w:spacing w:val="-7"/>
                      </w:rPr>
                      <w:t xml:space="preserve"> </w:t>
                    </w:r>
                    <w:r>
                      <w:rPr>
                        <w:color w:val="006FC0"/>
                        <w:spacing w:val="-2"/>
                        <w:w w:val="90"/>
                      </w:rPr>
                      <w:t>Program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22F37F" w14:textId="77777777" w:rsidR="00F81B95" w:rsidRDefault="00F81B95">
      <w:r>
        <w:separator/>
      </w:r>
    </w:p>
  </w:footnote>
  <w:footnote w:type="continuationSeparator" w:id="0">
    <w:p w14:paraId="6C945E83" w14:textId="77777777" w:rsidR="00F81B95" w:rsidRDefault="00F81B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A2C205" w14:textId="77777777" w:rsidR="00045F3C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83904" behindDoc="1" locked="0" layoutInCell="1" allowOverlap="1" wp14:anchorId="3DC0FF51" wp14:editId="300F9015">
          <wp:simplePos x="0" y="0"/>
          <wp:positionH relativeFrom="page">
            <wp:posOffset>4533900</wp:posOffset>
          </wp:positionH>
          <wp:positionV relativeFrom="page">
            <wp:posOffset>114300</wp:posOffset>
          </wp:positionV>
          <wp:extent cx="2752626" cy="382199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52626" cy="382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D26C1C"/>
    <w:multiLevelType w:val="hybridMultilevel"/>
    <w:tmpl w:val="8C482A52"/>
    <w:lvl w:ilvl="0" w:tplc="E52ECC36">
      <w:numFmt w:val="bullet"/>
      <w:lvlText w:val="•"/>
      <w:lvlJc w:val="left"/>
      <w:pPr>
        <w:ind w:left="839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B8A049D2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736A0CF2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DAB8558E">
      <w:numFmt w:val="bullet"/>
      <w:lvlText w:val="•"/>
      <w:lvlJc w:val="left"/>
      <w:pPr>
        <w:ind w:left="3894" w:hanging="360"/>
      </w:pPr>
      <w:rPr>
        <w:rFonts w:hint="default"/>
        <w:lang w:val="en-US" w:eastAsia="en-US" w:bidi="ar-SA"/>
      </w:rPr>
    </w:lvl>
    <w:lvl w:ilvl="4" w:tplc="C0843FF8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5" w:tplc="587277F6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995270C0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7" w:tplc="E8164720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 w:tplc="232215F4">
      <w:numFmt w:val="bullet"/>
      <w:lvlText w:val="•"/>
      <w:lvlJc w:val="left"/>
      <w:pPr>
        <w:ind w:left="8984" w:hanging="360"/>
      </w:pPr>
      <w:rPr>
        <w:rFonts w:hint="default"/>
        <w:lang w:val="en-US" w:eastAsia="en-US" w:bidi="ar-SA"/>
      </w:rPr>
    </w:lvl>
  </w:abstractNum>
  <w:num w:numId="1" w16cid:durableId="174479565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Oli.Howson">
    <w15:presenceInfo w15:providerId="AD" w15:userId="S::oh679@open.ac.uk::95f24da7-3aae-4509-bf7a-3fe2ee1732b4"/>
  </w15:person>
  <w15:person w15:author="Andy Coulson">
    <w15:presenceInfo w15:providerId="None" w15:userId="Andy Couls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5F3C"/>
    <w:rsid w:val="00045F3C"/>
    <w:rsid w:val="0011772A"/>
    <w:rsid w:val="00267ED0"/>
    <w:rsid w:val="005423BC"/>
    <w:rsid w:val="0090528D"/>
    <w:rsid w:val="00920477"/>
    <w:rsid w:val="00B90DDA"/>
    <w:rsid w:val="00EC2BD7"/>
    <w:rsid w:val="00F81B95"/>
    <w:rsid w:val="00FB4D49"/>
    <w:rsid w:val="00F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7ECCE"/>
  <w15:docId w15:val="{F2803C5A-D825-994E-9972-6381B4D0A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Revision">
    <w:name w:val="Revision"/>
    <w:hidden/>
    <w:uiPriority w:val="99"/>
    <w:semiHidden/>
    <w:rsid w:val="00FF6ACD"/>
    <w:pPr>
      <w:widowControl/>
      <w:autoSpaceDE/>
      <w:autoSpaceDN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microsoft.com/office/2011/relationships/people" Target="people.xml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088aa1-bb70-4e27-95fc-187c5437fa54" xsi:nil="true"/>
    <lcf76f155ced4ddcb4097134ff3c332f xmlns="5eaef94f-af55-4c85-9a1e-0f2cf1c1225e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0E4D3E6C512149B4EAD69191E953C4" ma:contentTypeVersion="18" ma:contentTypeDescription="Create a new document." ma:contentTypeScope="" ma:versionID="e58a98e5e967585febbe82bb32872a37">
  <xsd:schema xmlns:xsd="http://www.w3.org/2001/XMLSchema" xmlns:xs="http://www.w3.org/2001/XMLSchema" xmlns:p="http://schemas.microsoft.com/office/2006/metadata/properties" xmlns:ns2="5eaef94f-af55-4c85-9a1e-0f2cf1c1225e" xmlns:ns3="f2896bee-9bb2-49d4-af90-cc471cab28c1" xmlns:ns4="73088aa1-bb70-4e27-95fc-187c5437fa54" targetNamespace="http://schemas.microsoft.com/office/2006/metadata/properties" ma:root="true" ma:fieldsID="13a68d98e4c0fd4bb625aab91ee318b3" ns2:_="" ns3:_="" ns4:_="">
    <xsd:import namespace="5eaef94f-af55-4c85-9a1e-0f2cf1c1225e"/>
    <xsd:import namespace="f2896bee-9bb2-49d4-af90-cc471cab28c1"/>
    <xsd:import namespace="73088aa1-bb70-4e27-95fc-187c5437fa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ef94f-af55-4c85-9a1e-0f2cf1c122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f61796df-71c9-4044-bd3e-1edca60bec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896bee-9bb2-49d4-af90-cc471cab2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088aa1-bb70-4e27-95fc-187c5437fa54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d3131230-f317-4455-abf5-d117c783ec68}" ma:internalName="TaxCatchAll" ma:showField="CatchAllData" ma:web="f2896bee-9bb2-49d4-af90-cc471cab28c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F3298-F6B6-4457-93DC-D04402C368FB}">
  <ds:schemaRefs>
    <ds:schemaRef ds:uri="http://schemas.microsoft.com/office/2006/metadata/properties"/>
    <ds:schemaRef ds:uri="http://schemas.microsoft.com/office/infopath/2007/PartnerControls"/>
    <ds:schemaRef ds:uri="af6374c5-0034-47f3-9243-18b7b1b8d55b"/>
    <ds:schemaRef ds:uri="5a9ae11f-5862-4a3d-afb3-82d8dd24186c"/>
  </ds:schemaRefs>
</ds:datastoreItem>
</file>

<file path=customXml/itemProps2.xml><?xml version="1.0" encoding="utf-8"?>
<ds:datastoreItem xmlns:ds="http://schemas.openxmlformats.org/officeDocument/2006/customXml" ds:itemID="{76FFDD19-F573-4BC6-894B-2D55EAE100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2A6470-9F3A-4D95-BCA8-D99BC5F6EC3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1008</Words>
  <Characters>5749</Characters>
  <Application>Microsoft Office Word</Application>
  <DocSecurity>0</DocSecurity>
  <Lines>47</Lines>
  <Paragraphs>13</Paragraphs>
  <ScaleCrop>false</ScaleCrop>
  <Company/>
  <LinksUpToDate>false</LinksUpToDate>
  <CharactersWithSpaces>6744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Leeman</dc:creator>
  <dc:description/>
  <cp:lastModifiedBy>Andy Coulson</cp:lastModifiedBy>
  <cp:revision>6</cp:revision>
  <dcterms:created xsi:type="dcterms:W3CDTF">2025-01-06T22:19:00Z</dcterms:created>
  <dcterms:modified xsi:type="dcterms:W3CDTF">2025-01-21T10:08:00Z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2021-11-22T00:00:00Z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2025-01-06T00:00:00Z</vt:filetime>
  </property>
  <property fmtid="{D5CDD505-2E9C-101B-9397-08002B2CF9AE}" pid="5" name="Producer">
    <vt:lpwstr>Adobe PDF Library 21.7.131</vt:lpwstr>
  </property>
  <property fmtid="{D5CDD505-2E9C-101B-9397-08002B2CF9AE}" pid="6" name="SourceModified">
    <vt:lpwstr>D:20210324130111</vt:lpwstr>
  </property>
  <property fmtid="{D5CDD505-2E9C-101B-9397-08002B2CF9AE}" pid="7" name="ContentTypeId">
    <vt:lpwstr>0x010100AF0E4D3E6C512149B4EAD69191E953C4</vt:lpwstr>
  </property>
</Properties>
</file>